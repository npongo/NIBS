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4B4DD8" w14:textId="77777777" w:rsidR="00D42D3D" w:rsidRDefault="00D42D3D" w:rsidP="000F4FFD">
      <w:pPr>
        <w:pStyle w:val="Title"/>
      </w:pPr>
      <w:r>
        <w:t>Estimation of Total Nitrogen Inputs</w:t>
      </w:r>
    </w:p>
    <w:commentRangeStart w:id="1" w:displacedByCustomXml="next"/>
    <w:sdt>
      <w:sdtPr>
        <w:rPr>
          <w:rFonts w:asciiTheme="minorHAnsi" w:eastAsiaTheme="minorHAnsi" w:hAnsiTheme="minorHAnsi" w:cstheme="minorBidi"/>
          <w:color w:val="auto"/>
          <w:kern w:val="2"/>
          <w:sz w:val="24"/>
          <w:szCs w:val="24"/>
          <w14:ligatures w14:val="standardContextual"/>
        </w:rPr>
        <w:id w:val="1742827310"/>
        <w:docPartObj>
          <w:docPartGallery w:val="Table of Contents"/>
          <w:docPartUnique/>
        </w:docPartObj>
      </w:sdtPr>
      <w:sdtEndPr>
        <w:rPr>
          <w:b/>
          <w:bCs/>
          <w:noProof/>
        </w:rPr>
      </w:sdtEndPr>
      <w:sdtContent>
        <w:p w14:paraId="73F640E4" w14:textId="77777777" w:rsidR="00D531BA" w:rsidRDefault="00D531BA">
          <w:pPr>
            <w:pStyle w:val="TOCHeading"/>
          </w:pPr>
          <w:r>
            <w:t>Contents</w:t>
          </w:r>
        </w:p>
        <w:p w14:paraId="3093B7BE" w14:textId="5F9FFCEF" w:rsidR="00031028" w:rsidRDefault="00D531BA" w:rsidP="00031028">
          <w:pPr>
            <w:pStyle w:val="TOC1"/>
            <w:rPr>
              <w:ins w:id="2" w:author="Benjamin Donald Clark" w:date="2024-04-18T22:27:00Z"/>
              <w:rFonts w:eastAsiaTheme="minorEastAsia"/>
              <w:noProof/>
            </w:rPr>
            <w:pPrChange w:id="3" w:author="Benjamin Donald Clark" w:date="2024-04-18T22:27:00Z">
              <w:pPr>
                <w:pStyle w:val="TOC1"/>
                <w:tabs>
                  <w:tab w:val="right" w:leader="dot" w:pos="9350"/>
                </w:tabs>
              </w:pPr>
            </w:pPrChange>
          </w:pPr>
          <w:r>
            <w:fldChar w:fldCharType="begin"/>
          </w:r>
          <w:r>
            <w:instrText xml:space="preserve"> TOC \o "1-3" \h \z \u </w:instrText>
          </w:r>
          <w:r>
            <w:fldChar w:fldCharType="separate"/>
          </w:r>
          <w:ins w:id="4" w:author="Benjamin Donald Clark" w:date="2024-04-18T22:27:00Z">
            <w:r w:rsidR="00031028" w:rsidRPr="008B6AA2">
              <w:rPr>
                <w:rStyle w:val="Hyperlink"/>
                <w:noProof/>
              </w:rPr>
              <w:fldChar w:fldCharType="begin"/>
            </w:r>
            <w:r w:rsidR="00031028" w:rsidRPr="008B6AA2">
              <w:rPr>
                <w:rStyle w:val="Hyperlink"/>
                <w:noProof/>
              </w:rPr>
              <w:instrText xml:space="preserve"> </w:instrText>
            </w:r>
            <w:r w:rsidR="00031028">
              <w:rPr>
                <w:noProof/>
              </w:rPr>
              <w:instrText>HYPERLINK \l "_Toc164371646"</w:instrText>
            </w:r>
            <w:r w:rsidR="00031028" w:rsidRPr="008B6AA2">
              <w:rPr>
                <w:rStyle w:val="Hyperlink"/>
                <w:noProof/>
              </w:rPr>
              <w:instrText xml:space="preserve"> </w:instrText>
            </w:r>
            <w:r w:rsidR="00031028" w:rsidRPr="008B6AA2">
              <w:rPr>
                <w:rStyle w:val="Hyperlink"/>
                <w:noProof/>
              </w:rPr>
            </w:r>
            <w:r w:rsidR="00031028" w:rsidRPr="008B6AA2">
              <w:rPr>
                <w:rStyle w:val="Hyperlink"/>
                <w:noProof/>
              </w:rPr>
              <w:fldChar w:fldCharType="separate"/>
            </w:r>
            <w:r w:rsidR="00031028" w:rsidRPr="008B6AA2">
              <w:rPr>
                <w:rStyle w:val="Hyperlink"/>
                <w:noProof/>
              </w:rPr>
              <w:t>Introduction</w:t>
            </w:r>
            <w:r w:rsidR="00031028">
              <w:rPr>
                <w:noProof/>
                <w:webHidden/>
              </w:rPr>
              <w:tab/>
            </w:r>
            <w:r w:rsidR="00031028">
              <w:rPr>
                <w:noProof/>
                <w:webHidden/>
              </w:rPr>
              <w:fldChar w:fldCharType="begin"/>
            </w:r>
            <w:r w:rsidR="00031028">
              <w:rPr>
                <w:noProof/>
                <w:webHidden/>
              </w:rPr>
              <w:instrText xml:space="preserve"> PAGEREF _Toc164371646 \h </w:instrText>
            </w:r>
            <w:r w:rsidR="00031028">
              <w:rPr>
                <w:noProof/>
                <w:webHidden/>
              </w:rPr>
            </w:r>
          </w:ins>
          <w:r w:rsidR="00031028">
            <w:rPr>
              <w:noProof/>
              <w:webHidden/>
            </w:rPr>
            <w:fldChar w:fldCharType="separate"/>
          </w:r>
          <w:ins w:id="5" w:author="Benjamin Donald Clark" w:date="2024-04-18T22:27:00Z">
            <w:r w:rsidR="00031028">
              <w:rPr>
                <w:noProof/>
                <w:webHidden/>
              </w:rPr>
              <w:t>1</w:t>
            </w:r>
            <w:r w:rsidR="00031028">
              <w:rPr>
                <w:noProof/>
                <w:webHidden/>
              </w:rPr>
              <w:fldChar w:fldCharType="end"/>
            </w:r>
            <w:r w:rsidR="00031028" w:rsidRPr="008B6AA2">
              <w:rPr>
                <w:rStyle w:val="Hyperlink"/>
                <w:noProof/>
              </w:rPr>
              <w:fldChar w:fldCharType="end"/>
            </w:r>
          </w:ins>
        </w:p>
        <w:p w14:paraId="2DFCC9D2" w14:textId="4CAED9BB" w:rsidR="00031028" w:rsidRDefault="00031028" w:rsidP="00031028">
          <w:pPr>
            <w:pStyle w:val="TOC1"/>
            <w:rPr>
              <w:ins w:id="6" w:author="Benjamin Donald Clark" w:date="2024-04-18T22:27:00Z"/>
              <w:rFonts w:eastAsiaTheme="minorEastAsia"/>
              <w:noProof/>
            </w:rPr>
            <w:pPrChange w:id="7" w:author="Benjamin Donald Clark" w:date="2024-04-18T22:27:00Z">
              <w:pPr>
                <w:pStyle w:val="TOC1"/>
                <w:tabs>
                  <w:tab w:val="right" w:leader="dot" w:pos="9350"/>
                </w:tabs>
              </w:pPr>
            </w:pPrChange>
          </w:pPr>
          <w:ins w:id="8" w:author="Benjamin Donald Clark" w:date="2024-04-18T22:27:00Z">
            <w:r w:rsidRPr="008B6AA2">
              <w:rPr>
                <w:rStyle w:val="Hyperlink"/>
                <w:noProof/>
              </w:rPr>
              <w:fldChar w:fldCharType="begin"/>
            </w:r>
            <w:r w:rsidRPr="008B6AA2">
              <w:rPr>
                <w:rStyle w:val="Hyperlink"/>
                <w:noProof/>
              </w:rPr>
              <w:instrText xml:space="preserve"> </w:instrText>
            </w:r>
            <w:r>
              <w:rPr>
                <w:noProof/>
              </w:rPr>
              <w:instrText>HYPERLINK \l "_Toc164371647"</w:instrText>
            </w:r>
            <w:r w:rsidRPr="008B6AA2">
              <w:rPr>
                <w:rStyle w:val="Hyperlink"/>
                <w:noProof/>
              </w:rPr>
              <w:instrText xml:space="preserve"> </w:instrText>
            </w:r>
            <w:r w:rsidRPr="008B6AA2">
              <w:rPr>
                <w:rStyle w:val="Hyperlink"/>
                <w:noProof/>
              </w:rPr>
            </w:r>
            <w:r w:rsidRPr="008B6AA2">
              <w:rPr>
                <w:rStyle w:val="Hyperlink"/>
                <w:noProof/>
              </w:rPr>
              <w:fldChar w:fldCharType="separate"/>
            </w:r>
            <w:r w:rsidRPr="008B6AA2">
              <w:rPr>
                <w:rStyle w:val="Hyperlink"/>
                <w:noProof/>
              </w:rPr>
              <w:t>Input Survey</w:t>
            </w:r>
            <w:r>
              <w:rPr>
                <w:noProof/>
                <w:webHidden/>
              </w:rPr>
              <w:tab/>
            </w:r>
            <w:r>
              <w:rPr>
                <w:noProof/>
                <w:webHidden/>
              </w:rPr>
              <w:fldChar w:fldCharType="begin"/>
            </w:r>
            <w:r>
              <w:rPr>
                <w:noProof/>
                <w:webHidden/>
              </w:rPr>
              <w:instrText xml:space="preserve"> PAGEREF _Toc164371647 \h </w:instrText>
            </w:r>
            <w:r>
              <w:rPr>
                <w:noProof/>
                <w:webHidden/>
              </w:rPr>
            </w:r>
          </w:ins>
          <w:r>
            <w:rPr>
              <w:noProof/>
              <w:webHidden/>
            </w:rPr>
            <w:fldChar w:fldCharType="separate"/>
          </w:r>
          <w:ins w:id="9" w:author="Benjamin Donald Clark" w:date="2024-04-18T22:27:00Z">
            <w:r>
              <w:rPr>
                <w:noProof/>
                <w:webHidden/>
              </w:rPr>
              <w:t>1</w:t>
            </w:r>
            <w:r>
              <w:rPr>
                <w:noProof/>
                <w:webHidden/>
              </w:rPr>
              <w:fldChar w:fldCharType="end"/>
            </w:r>
            <w:r w:rsidRPr="008B6AA2">
              <w:rPr>
                <w:rStyle w:val="Hyperlink"/>
                <w:noProof/>
              </w:rPr>
              <w:fldChar w:fldCharType="end"/>
            </w:r>
          </w:ins>
        </w:p>
        <w:p w14:paraId="55D746F1" w14:textId="1AA88C0F" w:rsidR="00031028" w:rsidRDefault="00031028" w:rsidP="00031028">
          <w:pPr>
            <w:pStyle w:val="TOC1"/>
            <w:rPr>
              <w:ins w:id="10" w:author="Benjamin Donald Clark" w:date="2024-04-18T22:27:00Z"/>
              <w:rFonts w:eastAsiaTheme="minorEastAsia"/>
              <w:noProof/>
            </w:rPr>
            <w:pPrChange w:id="11" w:author="Benjamin Donald Clark" w:date="2024-04-18T22:27:00Z">
              <w:pPr>
                <w:pStyle w:val="TOC1"/>
                <w:tabs>
                  <w:tab w:val="right" w:leader="dot" w:pos="9350"/>
                </w:tabs>
              </w:pPr>
            </w:pPrChange>
          </w:pPr>
          <w:ins w:id="12" w:author="Benjamin Donald Clark" w:date="2024-04-18T22:27:00Z">
            <w:r w:rsidRPr="008B6AA2">
              <w:rPr>
                <w:rStyle w:val="Hyperlink"/>
                <w:noProof/>
              </w:rPr>
              <w:fldChar w:fldCharType="begin"/>
            </w:r>
            <w:r w:rsidRPr="008B6AA2">
              <w:rPr>
                <w:rStyle w:val="Hyperlink"/>
                <w:noProof/>
              </w:rPr>
              <w:instrText xml:space="preserve"> </w:instrText>
            </w:r>
            <w:r>
              <w:rPr>
                <w:noProof/>
              </w:rPr>
              <w:instrText>HYPERLINK \l "_Toc164371648"</w:instrText>
            </w:r>
            <w:r w:rsidRPr="008B6AA2">
              <w:rPr>
                <w:rStyle w:val="Hyperlink"/>
                <w:noProof/>
              </w:rPr>
              <w:instrText xml:space="preserve"> </w:instrText>
            </w:r>
            <w:r w:rsidRPr="008B6AA2">
              <w:rPr>
                <w:rStyle w:val="Hyperlink"/>
                <w:noProof/>
              </w:rPr>
            </w:r>
            <w:r w:rsidRPr="008B6AA2">
              <w:rPr>
                <w:rStyle w:val="Hyperlink"/>
                <w:noProof/>
              </w:rPr>
              <w:fldChar w:fldCharType="separate"/>
            </w:r>
            <w:r w:rsidRPr="008B6AA2">
              <w:rPr>
                <w:rStyle w:val="Hyperlink"/>
                <w:noProof/>
              </w:rPr>
              <w:t>Estimating Total Nitrogen Input</w:t>
            </w:r>
            <w:r>
              <w:rPr>
                <w:noProof/>
                <w:webHidden/>
              </w:rPr>
              <w:tab/>
            </w:r>
            <w:r>
              <w:rPr>
                <w:noProof/>
                <w:webHidden/>
              </w:rPr>
              <w:fldChar w:fldCharType="begin"/>
            </w:r>
            <w:r>
              <w:rPr>
                <w:noProof/>
                <w:webHidden/>
              </w:rPr>
              <w:instrText xml:space="preserve"> PAGEREF _Toc164371648 \h </w:instrText>
            </w:r>
            <w:r>
              <w:rPr>
                <w:noProof/>
                <w:webHidden/>
              </w:rPr>
            </w:r>
          </w:ins>
          <w:r>
            <w:rPr>
              <w:noProof/>
              <w:webHidden/>
            </w:rPr>
            <w:fldChar w:fldCharType="separate"/>
          </w:r>
          <w:ins w:id="13" w:author="Benjamin Donald Clark" w:date="2024-04-18T22:27:00Z">
            <w:r>
              <w:rPr>
                <w:noProof/>
                <w:webHidden/>
              </w:rPr>
              <w:t>2</w:t>
            </w:r>
            <w:r>
              <w:rPr>
                <w:noProof/>
                <w:webHidden/>
              </w:rPr>
              <w:fldChar w:fldCharType="end"/>
            </w:r>
            <w:r w:rsidRPr="008B6AA2">
              <w:rPr>
                <w:rStyle w:val="Hyperlink"/>
                <w:noProof/>
              </w:rPr>
              <w:fldChar w:fldCharType="end"/>
            </w:r>
          </w:ins>
        </w:p>
        <w:p w14:paraId="3EC97A98" w14:textId="450C4984" w:rsidR="00031028" w:rsidRDefault="00031028">
          <w:pPr>
            <w:pStyle w:val="TOC2"/>
            <w:tabs>
              <w:tab w:val="right" w:leader="dot" w:pos="9350"/>
            </w:tabs>
            <w:rPr>
              <w:ins w:id="14" w:author="Benjamin Donald Clark" w:date="2024-04-18T22:27:00Z"/>
              <w:rFonts w:eastAsiaTheme="minorEastAsia"/>
              <w:noProof/>
            </w:rPr>
          </w:pPr>
          <w:ins w:id="15" w:author="Benjamin Donald Clark" w:date="2024-04-18T22:27:00Z">
            <w:r w:rsidRPr="008B6AA2">
              <w:rPr>
                <w:rStyle w:val="Hyperlink"/>
                <w:noProof/>
              </w:rPr>
              <w:fldChar w:fldCharType="begin"/>
            </w:r>
            <w:r w:rsidRPr="008B6AA2">
              <w:rPr>
                <w:rStyle w:val="Hyperlink"/>
                <w:noProof/>
              </w:rPr>
              <w:instrText xml:space="preserve"> </w:instrText>
            </w:r>
            <w:r>
              <w:rPr>
                <w:noProof/>
              </w:rPr>
              <w:instrText>HYPERLINK \l "_Toc164371649"</w:instrText>
            </w:r>
            <w:r w:rsidRPr="008B6AA2">
              <w:rPr>
                <w:rStyle w:val="Hyperlink"/>
                <w:noProof/>
              </w:rPr>
              <w:instrText xml:space="preserve"> </w:instrText>
            </w:r>
            <w:r w:rsidRPr="008B6AA2">
              <w:rPr>
                <w:rStyle w:val="Hyperlink"/>
                <w:noProof/>
              </w:rPr>
            </w:r>
            <w:r w:rsidRPr="008B6AA2">
              <w:rPr>
                <w:rStyle w:val="Hyperlink"/>
                <w:noProof/>
              </w:rPr>
              <w:fldChar w:fldCharType="separate"/>
            </w:r>
            <w:r w:rsidRPr="008B6AA2">
              <w:rPr>
                <w:rStyle w:val="Hyperlink"/>
                <w:noProof/>
              </w:rPr>
              <w:t>Cleaning The Input Tables</w:t>
            </w:r>
            <w:r>
              <w:rPr>
                <w:noProof/>
                <w:webHidden/>
              </w:rPr>
              <w:tab/>
            </w:r>
            <w:r>
              <w:rPr>
                <w:noProof/>
                <w:webHidden/>
              </w:rPr>
              <w:fldChar w:fldCharType="begin"/>
            </w:r>
            <w:r>
              <w:rPr>
                <w:noProof/>
                <w:webHidden/>
              </w:rPr>
              <w:instrText xml:space="preserve"> PAGEREF _Toc164371649 \h </w:instrText>
            </w:r>
            <w:r>
              <w:rPr>
                <w:noProof/>
                <w:webHidden/>
              </w:rPr>
            </w:r>
          </w:ins>
          <w:r>
            <w:rPr>
              <w:noProof/>
              <w:webHidden/>
            </w:rPr>
            <w:fldChar w:fldCharType="separate"/>
          </w:r>
          <w:ins w:id="16" w:author="Benjamin Donald Clark" w:date="2024-04-18T22:27:00Z">
            <w:r>
              <w:rPr>
                <w:noProof/>
                <w:webHidden/>
              </w:rPr>
              <w:t>3</w:t>
            </w:r>
            <w:r>
              <w:rPr>
                <w:noProof/>
                <w:webHidden/>
              </w:rPr>
              <w:fldChar w:fldCharType="end"/>
            </w:r>
            <w:r w:rsidRPr="008B6AA2">
              <w:rPr>
                <w:rStyle w:val="Hyperlink"/>
                <w:noProof/>
              </w:rPr>
              <w:fldChar w:fldCharType="end"/>
            </w:r>
          </w:ins>
        </w:p>
        <w:p w14:paraId="5270FA66" w14:textId="0CB8E5F2" w:rsidR="00031028" w:rsidRDefault="00031028">
          <w:pPr>
            <w:pStyle w:val="TOC2"/>
            <w:tabs>
              <w:tab w:val="right" w:leader="dot" w:pos="9350"/>
            </w:tabs>
            <w:rPr>
              <w:ins w:id="17" w:author="Benjamin Donald Clark" w:date="2024-04-18T22:27:00Z"/>
              <w:rFonts w:eastAsiaTheme="minorEastAsia"/>
              <w:noProof/>
            </w:rPr>
          </w:pPr>
          <w:ins w:id="18" w:author="Benjamin Donald Clark" w:date="2024-04-18T22:27:00Z">
            <w:r w:rsidRPr="008B6AA2">
              <w:rPr>
                <w:rStyle w:val="Hyperlink"/>
                <w:noProof/>
              </w:rPr>
              <w:fldChar w:fldCharType="begin"/>
            </w:r>
            <w:r w:rsidRPr="008B6AA2">
              <w:rPr>
                <w:rStyle w:val="Hyperlink"/>
                <w:noProof/>
              </w:rPr>
              <w:instrText xml:space="preserve"> </w:instrText>
            </w:r>
            <w:r>
              <w:rPr>
                <w:noProof/>
              </w:rPr>
              <w:instrText>HYPERLINK \l "_Toc164371650"</w:instrText>
            </w:r>
            <w:r w:rsidRPr="008B6AA2">
              <w:rPr>
                <w:rStyle w:val="Hyperlink"/>
                <w:noProof/>
              </w:rPr>
              <w:instrText xml:space="preserve"> </w:instrText>
            </w:r>
            <w:r w:rsidRPr="008B6AA2">
              <w:rPr>
                <w:rStyle w:val="Hyperlink"/>
                <w:noProof/>
              </w:rPr>
            </w:r>
            <w:r w:rsidRPr="008B6AA2">
              <w:rPr>
                <w:rStyle w:val="Hyperlink"/>
                <w:noProof/>
              </w:rPr>
              <w:fldChar w:fldCharType="separate"/>
            </w:r>
            <w:r w:rsidRPr="008B6AA2">
              <w:rPr>
                <w:rStyle w:val="Hyperlink"/>
                <w:noProof/>
              </w:rPr>
              <w:t>Inorganic Inputs</w:t>
            </w:r>
            <w:r>
              <w:rPr>
                <w:noProof/>
                <w:webHidden/>
              </w:rPr>
              <w:tab/>
            </w:r>
            <w:r>
              <w:rPr>
                <w:noProof/>
                <w:webHidden/>
              </w:rPr>
              <w:fldChar w:fldCharType="begin"/>
            </w:r>
            <w:r>
              <w:rPr>
                <w:noProof/>
                <w:webHidden/>
              </w:rPr>
              <w:instrText xml:space="preserve"> PAGEREF _Toc164371650 \h </w:instrText>
            </w:r>
            <w:r>
              <w:rPr>
                <w:noProof/>
                <w:webHidden/>
              </w:rPr>
            </w:r>
          </w:ins>
          <w:r>
            <w:rPr>
              <w:noProof/>
              <w:webHidden/>
            </w:rPr>
            <w:fldChar w:fldCharType="separate"/>
          </w:r>
          <w:ins w:id="19" w:author="Benjamin Donald Clark" w:date="2024-04-18T22:27:00Z">
            <w:r>
              <w:rPr>
                <w:noProof/>
                <w:webHidden/>
              </w:rPr>
              <w:t>3</w:t>
            </w:r>
            <w:r>
              <w:rPr>
                <w:noProof/>
                <w:webHidden/>
              </w:rPr>
              <w:fldChar w:fldCharType="end"/>
            </w:r>
            <w:r w:rsidRPr="008B6AA2">
              <w:rPr>
                <w:rStyle w:val="Hyperlink"/>
                <w:noProof/>
              </w:rPr>
              <w:fldChar w:fldCharType="end"/>
            </w:r>
          </w:ins>
        </w:p>
        <w:p w14:paraId="53430B72" w14:textId="4C89A1CA" w:rsidR="00031028" w:rsidRDefault="00031028">
          <w:pPr>
            <w:pStyle w:val="TOC2"/>
            <w:tabs>
              <w:tab w:val="right" w:leader="dot" w:pos="9350"/>
            </w:tabs>
            <w:rPr>
              <w:ins w:id="20" w:author="Benjamin Donald Clark" w:date="2024-04-18T22:27:00Z"/>
              <w:rFonts w:eastAsiaTheme="minorEastAsia"/>
              <w:noProof/>
            </w:rPr>
          </w:pPr>
          <w:ins w:id="21" w:author="Benjamin Donald Clark" w:date="2024-04-18T22:27:00Z">
            <w:r w:rsidRPr="008B6AA2">
              <w:rPr>
                <w:rStyle w:val="Hyperlink"/>
                <w:noProof/>
              </w:rPr>
              <w:fldChar w:fldCharType="begin"/>
            </w:r>
            <w:r w:rsidRPr="008B6AA2">
              <w:rPr>
                <w:rStyle w:val="Hyperlink"/>
                <w:noProof/>
              </w:rPr>
              <w:instrText xml:space="preserve"> </w:instrText>
            </w:r>
            <w:r>
              <w:rPr>
                <w:noProof/>
              </w:rPr>
              <w:instrText>HYPERLINK \l "_Toc164371651"</w:instrText>
            </w:r>
            <w:r w:rsidRPr="008B6AA2">
              <w:rPr>
                <w:rStyle w:val="Hyperlink"/>
                <w:noProof/>
              </w:rPr>
              <w:instrText xml:space="preserve"> </w:instrText>
            </w:r>
            <w:r w:rsidRPr="008B6AA2">
              <w:rPr>
                <w:rStyle w:val="Hyperlink"/>
                <w:noProof/>
              </w:rPr>
            </w:r>
            <w:r w:rsidRPr="008B6AA2">
              <w:rPr>
                <w:rStyle w:val="Hyperlink"/>
                <w:noProof/>
              </w:rPr>
              <w:fldChar w:fldCharType="separate"/>
            </w:r>
            <w:r w:rsidRPr="008B6AA2">
              <w:rPr>
                <w:rStyle w:val="Hyperlink"/>
                <w:noProof/>
              </w:rPr>
              <w:t>Organic Inputs</w:t>
            </w:r>
            <w:r>
              <w:rPr>
                <w:noProof/>
                <w:webHidden/>
              </w:rPr>
              <w:tab/>
            </w:r>
            <w:r>
              <w:rPr>
                <w:noProof/>
                <w:webHidden/>
              </w:rPr>
              <w:fldChar w:fldCharType="begin"/>
            </w:r>
            <w:r>
              <w:rPr>
                <w:noProof/>
                <w:webHidden/>
              </w:rPr>
              <w:instrText xml:space="preserve"> PAGEREF _Toc164371651 \h </w:instrText>
            </w:r>
            <w:r>
              <w:rPr>
                <w:noProof/>
                <w:webHidden/>
              </w:rPr>
            </w:r>
          </w:ins>
          <w:r>
            <w:rPr>
              <w:noProof/>
              <w:webHidden/>
            </w:rPr>
            <w:fldChar w:fldCharType="separate"/>
          </w:r>
          <w:ins w:id="22" w:author="Benjamin Donald Clark" w:date="2024-04-18T22:27:00Z">
            <w:r>
              <w:rPr>
                <w:noProof/>
                <w:webHidden/>
              </w:rPr>
              <w:t>4</w:t>
            </w:r>
            <w:r>
              <w:rPr>
                <w:noProof/>
                <w:webHidden/>
              </w:rPr>
              <w:fldChar w:fldCharType="end"/>
            </w:r>
            <w:r w:rsidRPr="008B6AA2">
              <w:rPr>
                <w:rStyle w:val="Hyperlink"/>
                <w:noProof/>
              </w:rPr>
              <w:fldChar w:fldCharType="end"/>
            </w:r>
          </w:ins>
        </w:p>
        <w:p w14:paraId="4E1AFFF0" w14:textId="35E6518C" w:rsidR="00031028" w:rsidRDefault="00031028">
          <w:pPr>
            <w:pStyle w:val="TOC2"/>
            <w:tabs>
              <w:tab w:val="right" w:leader="dot" w:pos="9350"/>
            </w:tabs>
            <w:rPr>
              <w:ins w:id="23" w:author="Benjamin Donald Clark" w:date="2024-04-18T22:27:00Z"/>
              <w:rFonts w:eastAsiaTheme="minorEastAsia"/>
              <w:noProof/>
            </w:rPr>
          </w:pPr>
          <w:ins w:id="24" w:author="Benjamin Donald Clark" w:date="2024-04-18T22:27:00Z">
            <w:r w:rsidRPr="008B6AA2">
              <w:rPr>
                <w:rStyle w:val="Hyperlink"/>
                <w:noProof/>
              </w:rPr>
              <w:fldChar w:fldCharType="begin"/>
            </w:r>
            <w:r w:rsidRPr="008B6AA2">
              <w:rPr>
                <w:rStyle w:val="Hyperlink"/>
                <w:noProof/>
              </w:rPr>
              <w:instrText xml:space="preserve"> </w:instrText>
            </w:r>
            <w:r>
              <w:rPr>
                <w:noProof/>
              </w:rPr>
              <w:instrText>HYPERLINK \l "_Toc164371652"</w:instrText>
            </w:r>
            <w:r w:rsidRPr="008B6AA2">
              <w:rPr>
                <w:rStyle w:val="Hyperlink"/>
                <w:noProof/>
              </w:rPr>
              <w:instrText xml:space="preserve"> </w:instrText>
            </w:r>
            <w:r w:rsidRPr="008B6AA2">
              <w:rPr>
                <w:rStyle w:val="Hyperlink"/>
                <w:noProof/>
              </w:rPr>
            </w:r>
            <w:r w:rsidRPr="008B6AA2">
              <w:rPr>
                <w:rStyle w:val="Hyperlink"/>
                <w:noProof/>
              </w:rPr>
              <w:fldChar w:fldCharType="separate"/>
            </w:r>
            <w:r w:rsidRPr="008B6AA2">
              <w:rPr>
                <w:rStyle w:val="Hyperlink"/>
                <w:noProof/>
              </w:rPr>
              <w:t>Organic Input Conversion so Nitrogen</w:t>
            </w:r>
            <w:r>
              <w:rPr>
                <w:noProof/>
                <w:webHidden/>
              </w:rPr>
              <w:tab/>
            </w:r>
            <w:r>
              <w:rPr>
                <w:noProof/>
                <w:webHidden/>
              </w:rPr>
              <w:fldChar w:fldCharType="begin"/>
            </w:r>
            <w:r>
              <w:rPr>
                <w:noProof/>
                <w:webHidden/>
              </w:rPr>
              <w:instrText xml:space="preserve"> PAGEREF _Toc164371652 \h </w:instrText>
            </w:r>
            <w:r>
              <w:rPr>
                <w:noProof/>
                <w:webHidden/>
              </w:rPr>
            </w:r>
          </w:ins>
          <w:r>
            <w:rPr>
              <w:noProof/>
              <w:webHidden/>
            </w:rPr>
            <w:fldChar w:fldCharType="separate"/>
          </w:r>
          <w:ins w:id="25" w:author="Benjamin Donald Clark" w:date="2024-04-18T22:27:00Z">
            <w:r>
              <w:rPr>
                <w:noProof/>
                <w:webHidden/>
              </w:rPr>
              <w:t>5</w:t>
            </w:r>
            <w:r>
              <w:rPr>
                <w:noProof/>
                <w:webHidden/>
              </w:rPr>
              <w:fldChar w:fldCharType="end"/>
            </w:r>
            <w:r w:rsidRPr="008B6AA2">
              <w:rPr>
                <w:rStyle w:val="Hyperlink"/>
                <w:noProof/>
              </w:rPr>
              <w:fldChar w:fldCharType="end"/>
            </w:r>
          </w:ins>
        </w:p>
        <w:p w14:paraId="7CD966C3" w14:textId="0C75F6E4" w:rsidR="00031028" w:rsidRDefault="00031028">
          <w:pPr>
            <w:pStyle w:val="TOC3"/>
            <w:tabs>
              <w:tab w:val="right" w:leader="dot" w:pos="9350"/>
            </w:tabs>
            <w:rPr>
              <w:ins w:id="26" w:author="Benjamin Donald Clark" w:date="2024-04-18T22:27:00Z"/>
              <w:noProof/>
            </w:rPr>
          </w:pPr>
          <w:ins w:id="27" w:author="Benjamin Donald Clark" w:date="2024-04-18T22:27:00Z">
            <w:r w:rsidRPr="008B6AA2">
              <w:rPr>
                <w:rStyle w:val="Hyperlink"/>
                <w:noProof/>
              </w:rPr>
              <w:fldChar w:fldCharType="begin"/>
            </w:r>
            <w:r w:rsidRPr="008B6AA2">
              <w:rPr>
                <w:rStyle w:val="Hyperlink"/>
                <w:noProof/>
              </w:rPr>
              <w:instrText xml:space="preserve"> </w:instrText>
            </w:r>
            <w:r>
              <w:rPr>
                <w:noProof/>
              </w:rPr>
              <w:instrText>HYPERLINK \l "_Toc164371653"</w:instrText>
            </w:r>
            <w:r w:rsidRPr="008B6AA2">
              <w:rPr>
                <w:rStyle w:val="Hyperlink"/>
                <w:noProof/>
              </w:rPr>
              <w:instrText xml:space="preserve"> </w:instrText>
            </w:r>
            <w:r w:rsidRPr="008B6AA2">
              <w:rPr>
                <w:rStyle w:val="Hyperlink"/>
                <w:noProof/>
              </w:rPr>
            </w:r>
            <w:r w:rsidRPr="008B6AA2">
              <w:rPr>
                <w:rStyle w:val="Hyperlink"/>
                <w:noProof/>
              </w:rPr>
              <w:fldChar w:fldCharType="separate"/>
            </w:r>
            <w:r w:rsidRPr="008B6AA2">
              <w:rPr>
                <w:rStyle w:val="Hyperlink"/>
                <w:noProof/>
              </w:rPr>
              <w:t>Estimating Total Nitrogen Rates</w:t>
            </w:r>
            <w:r>
              <w:rPr>
                <w:noProof/>
                <w:webHidden/>
              </w:rPr>
              <w:tab/>
            </w:r>
            <w:r>
              <w:rPr>
                <w:noProof/>
                <w:webHidden/>
              </w:rPr>
              <w:fldChar w:fldCharType="begin"/>
            </w:r>
            <w:r>
              <w:rPr>
                <w:noProof/>
                <w:webHidden/>
              </w:rPr>
              <w:instrText xml:space="preserve"> PAGEREF _Toc164371653 \h </w:instrText>
            </w:r>
            <w:r>
              <w:rPr>
                <w:noProof/>
                <w:webHidden/>
              </w:rPr>
            </w:r>
          </w:ins>
          <w:r>
            <w:rPr>
              <w:noProof/>
              <w:webHidden/>
            </w:rPr>
            <w:fldChar w:fldCharType="separate"/>
          </w:r>
          <w:ins w:id="28" w:author="Benjamin Donald Clark" w:date="2024-04-18T22:27:00Z">
            <w:r>
              <w:rPr>
                <w:noProof/>
                <w:webHidden/>
              </w:rPr>
              <w:t>10</w:t>
            </w:r>
            <w:r>
              <w:rPr>
                <w:noProof/>
                <w:webHidden/>
              </w:rPr>
              <w:fldChar w:fldCharType="end"/>
            </w:r>
            <w:r w:rsidRPr="008B6AA2">
              <w:rPr>
                <w:rStyle w:val="Hyperlink"/>
                <w:noProof/>
              </w:rPr>
              <w:fldChar w:fldCharType="end"/>
            </w:r>
          </w:ins>
        </w:p>
        <w:p w14:paraId="681B8575" w14:textId="3B48391B" w:rsidR="00A51F73" w:rsidDel="00031028" w:rsidRDefault="00A51F73">
          <w:pPr>
            <w:pStyle w:val="TOC1"/>
            <w:rPr>
              <w:del w:id="29" w:author="Benjamin Donald Clark" w:date="2024-04-18T22:27:00Z"/>
              <w:rFonts w:eastAsiaTheme="minorEastAsia"/>
              <w:noProof/>
            </w:rPr>
          </w:pPr>
          <w:del w:id="30" w:author="Benjamin Donald Clark" w:date="2024-04-18T22:27:00Z">
            <w:r w:rsidRPr="00031028" w:rsidDel="00031028">
              <w:rPr>
                <w:noProof/>
                <w:rPrChange w:id="31" w:author="Benjamin Donald Clark" w:date="2024-04-18T22:27:00Z">
                  <w:rPr>
                    <w:rStyle w:val="Hyperlink"/>
                    <w:noProof/>
                  </w:rPr>
                </w:rPrChange>
              </w:rPr>
              <w:delText>Introduction</w:delText>
            </w:r>
            <w:r w:rsidDel="00031028">
              <w:rPr>
                <w:noProof/>
                <w:webHidden/>
              </w:rPr>
              <w:tab/>
              <w:delText>2</w:delText>
            </w:r>
          </w:del>
        </w:p>
        <w:p w14:paraId="02DBD43E" w14:textId="31E55F0A" w:rsidR="00A51F73" w:rsidDel="00031028" w:rsidRDefault="00A51F73">
          <w:pPr>
            <w:pStyle w:val="TOC1"/>
            <w:rPr>
              <w:del w:id="32" w:author="Benjamin Donald Clark" w:date="2024-04-18T22:27:00Z"/>
              <w:rFonts w:eastAsiaTheme="minorEastAsia"/>
              <w:noProof/>
            </w:rPr>
          </w:pPr>
          <w:del w:id="33" w:author="Benjamin Donald Clark" w:date="2024-04-18T22:27:00Z">
            <w:r w:rsidRPr="00031028" w:rsidDel="00031028">
              <w:rPr>
                <w:noProof/>
                <w:rPrChange w:id="34" w:author="Benjamin Donald Clark" w:date="2024-04-18T22:27:00Z">
                  <w:rPr>
                    <w:rStyle w:val="Hyperlink"/>
                    <w:noProof/>
                  </w:rPr>
                </w:rPrChange>
              </w:rPr>
              <w:delText>Input Survey</w:delText>
            </w:r>
            <w:r w:rsidDel="00031028">
              <w:rPr>
                <w:noProof/>
                <w:webHidden/>
              </w:rPr>
              <w:tab/>
              <w:delText>3</w:delText>
            </w:r>
          </w:del>
        </w:p>
        <w:p w14:paraId="4669EFDE" w14:textId="5A1C2905" w:rsidR="00A51F73" w:rsidDel="00031028" w:rsidRDefault="00A51F73">
          <w:pPr>
            <w:pStyle w:val="TOC1"/>
            <w:rPr>
              <w:del w:id="35" w:author="Benjamin Donald Clark" w:date="2024-04-18T22:27:00Z"/>
              <w:rFonts w:eastAsiaTheme="minorEastAsia"/>
              <w:noProof/>
            </w:rPr>
          </w:pPr>
          <w:del w:id="36" w:author="Benjamin Donald Clark" w:date="2024-04-18T22:27:00Z">
            <w:r w:rsidRPr="00031028" w:rsidDel="00031028">
              <w:rPr>
                <w:noProof/>
                <w:rPrChange w:id="37" w:author="Benjamin Donald Clark" w:date="2024-04-18T22:27:00Z">
                  <w:rPr>
                    <w:rStyle w:val="Hyperlink"/>
                    <w:noProof/>
                  </w:rPr>
                </w:rPrChange>
              </w:rPr>
              <w:delText>Estimating Total Nitrogen Input</w:delText>
            </w:r>
            <w:r w:rsidDel="00031028">
              <w:rPr>
                <w:noProof/>
                <w:webHidden/>
              </w:rPr>
              <w:tab/>
              <w:delText>4</w:delText>
            </w:r>
          </w:del>
        </w:p>
        <w:p w14:paraId="6923EAF8" w14:textId="41E9C47D" w:rsidR="00A51F73" w:rsidDel="00031028" w:rsidRDefault="00A51F73">
          <w:pPr>
            <w:pStyle w:val="TOC2"/>
            <w:tabs>
              <w:tab w:val="right" w:leader="dot" w:pos="9350"/>
            </w:tabs>
            <w:rPr>
              <w:del w:id="38" w:author="Benjamin Donald Clark" w:date="2024-04-18T22:27:00Z"/>
              <w:rFonts w:eastAsiaTheme="minorEastAsia"/>
              <w:noProof/>
            </w:rPr>
          </w:pPr>
          <w:del w:id="39" w:author="Benjamin Donald Clark" w:date="2024-04-18T22:27:00Z">
            <w:r w:rsidRPr="00031028" w:rsidDel="00031028">
              <w:rPr>
                <w:noProof/>
                <w:rPrChange w:id="40" w:author="Benjamin Donald Clark" w:date="2024-04-18T22:27:00Z">
                  <w:rPr>
                    <w:rStyle w:val="Hyperlink"/>
                    <w:noProof/>
                  </w:rPr>
                </w:rPrChange>
              </w:rPr>
              <w:delText>Cleaning The Input Tables</w:delText>
            </w:r>
            <w:r w:rsidDel="00031028">
              <w:rPr>
                <w:noProof/>
                <w:webHidden/>
              </w:rPr>
              <w:tab/>
              <w:delText>4</w:delText>
            </w:r>
          </w:del>
        </w:p>
        <w:p w14:paraId="21FA1C57" w14:textId="7B482DE7" w:rsidR="00A51F73" w:rsidDel="00031028" w:rsidRDefault="00A51F73">
          <w:pPr>
            <w:pStyle w:val="TOC1"/>
            <w:rPr>
              <w:del w:id="41" w:author="Benjamin Donald Clark" w:date="2024-04-18T22:27:00Z"/>
              <w:rFonts w:eastAsiaTheme="minorEastAsia"/>
              <w:noProof/>
            </w:rPr>
          </w:pPr>
          <w:del w:id="42" w:author="Benjamin Donald Clark" w:date="2024-04-18T22:27:00Z">
            <w:r w:rsidRPr="00031028" w:rsidDel="00031028">
              <w:rPr>
                <w:noProof/>
                <w:rPrChange w:id="43" w:author="Benjamin Donald Clark" w:date="2024-04-18T22:27:00Z">
                  <w:rPr>
                    <w:rStyle w:val="Hyperlink"/>
                    <w:noProof/>
                  </w:rPr>
                </w:rPrChange>
              </w:rPr>
              <w:delText>Appendix A: Inorganic Fertilizer Graphs</w:delText>
            </w:r>
            <w:r w:rsidDel="00031028">
              <w:rPr>
                <w:noProof/>
                <w:webHidden/>
              </w:rPr>
              <w:tab/>
              <w:delText>6</w:delText>
            </w:r>
          </w:del>
        </w:p>
        <w:p w14:paraId="131DECD5" w14:textId="0F5AC419" w:rsidR="00A51F73" w:rsidDel="00031028" w:rsidRDefault="00A51F73">
          <w:pPr>
            <w:pStyle w:val="TOC2"/>
            <w:tabs>
              <w:tab w:val="right" w:leader="dot" w:pos="9350"/>
            </w:tabs>
            <w:rPr>
              <w:del w:id="44" w:author="Benjamin Donald Clark" w:date="2024-04-18T22:27:00Z"/>
              <w:rFonts w:eastAsiaTheme="minorEastAsia"/>
              <w:noProof/>
            </w:rPr>
          </w:pPr>
          <w:del w:id="45" w:author="Benjamin Donald Clark" w:date="2024-04-18T22:27:00Z">
            <w:r w:rsidRPr="00031028" w:rsidDel="00031028">
              <w:rPr>
                <w:noProof/>
                <w:rPrChange w:id="46" w:author="Benjamin Donald Clark" w:date="2024-04-18T22:27:00Z">
                  <w:rPr>
                    <w:rStyle w:val="Hyperlink"/>
                    <w:noProof/>
                  </w:rPr>
                </w:rPrChange>
              </w:rPr>
              <w:delText>Wheat</w:delText>
            </w:r>
            <w:r w:rsidDel="00031028">
              <w:rPr>
                <w:noProof/>
                <w:webHidden/>
              </w:rPr>
              <w:tab/>
              <w:delText>7</w:delText>
            </w:r>
          </w:del>
        </w:p>
        <w:p w14:paraId="7E1355D5" w14:textId="695DEB17" w:rsidR="00A51F73" w:rsidDel="00031028" w:rsidRDefault="00A51F73">
          <w:pPr>
            <w:pStyle w:val="TOC2"/>
            <w:tabs>
              <w:tab w:val="right" w:leader="dot" w:pos="9350"/>
            </w:tabs>
            <w:rPr>
              <w:del w:id="47" w:author="Benjamin Donald Clark" w:date="2024-04-18T22:27:00Z"/>
              <w:rFonts w:eastAsiaTheme="minorEastAsia"/>
              <w:noProof/>
            </w:rPr>
          </w:pPr>
          <w:del w:id="48" w:author="Benjamin Donald Clark" w:date="2024-04-18T22:27:00Z">
            <w:r w:rsidRPr="00031028" w:rsidDel="00031028">
              <w:rPr>
                <w:noProof/>
                <w:rPrChange w:id="49" w:author="Benjamin Donald Clark" w:date="2024-04-18T22:27:00Z">
                  <w:rPr>
                    <w:rStyle w:val="Hyperlink"/>
                    <w:noProof/>
                  </w:rPr>
                </w:rPrChange>
              </w:rPr>
              <w:delText>Moong(Green Gram)</w:delText>
            </w:r>
            <w:r w:rsidDel="00031028">
              <w:rPr>
                <w:noProof/>
                <w:webHidden/>
              </w:rPr>
              <w:tab/>
              <w:delText>9</w:delText>
            </w:r>
          </w:del>
        </w:p>
        <w:p w14:paraId="46D0BDE5" w14:textId="5C853D38" w:rsidR="00A51F73" w:rsidDel="00031028" w:rsidRDefault="00A51F73">
          <w:pPr>
            <w:pStyle w:val="TOC2"/>
            <w:tabs>
              <w:tab w:val="right" w:leader="dot" w:pos="9350"/>
            </w:tabs>
            <w:rPr>
              <w:del w:id="50" w:author="Benjamin Donald Clark" w:date="2024-04-18T22:27:00Z"/>
              <w:rFonts w:eastAsiaTheme="minorEastAsia"/>
              <w:noProof/>
            </w:rPr>
          </w:pPr>
          <w:del w:id="51" w:author="Benjamin Donald Clark" w:date="2024-04-18T22:27:00Z">
            <w:r w:rsidRPr="00031028" w:rsidDel="00031028">
              <w:rPr>
                <w:noProof/>
                <w:rPrChange w:id="52" w:author="Benjamin Donald Clark" w:date="2024-04-18T22:27:00Z">
                  <w:rPr>
                    <w:rStyle w:val="Hyperlink"/>
                    <w:noProof/>
                  </w:rPr>
                </w:rPrChange>
              </w:rPr>
              <w:delText>Sugarcane</w:delText>
            </w:r>
            <w:r w:rsidDel="00031028">
              <w:rPr>
                <w:noProof/>
                <w:webHidden/>
              </w:rPr>
              <w:tab/>
              <w:delText>11</w:delText>
            </w:r>
          </w:del>
        </w:p>
        <w:p w14:paraId="5111DB39" w14:textId="5FA38A1E" w:rsidR="00A51F73" w:rsidDel="00031028" w:rsidRDefault="00A51F73">
          <w:pPr>
            <w:pStyle w:val="TOC2"/>
            <w:tabs>
              <w:tab w:val="right" w:leader="dot" w:pos="9350"/>
            </w:tabs>
            <w:rPr>
              <w:del w:id="53" w:author="Benjamin Donald Clark" w:date="2024-04-18T22:27:00Z"/>
              <w:rFonts w:eastAsiaTheme="minorEastAsia"/>
              <w:noProof/>
            </w:rPr>
          </w:pPr>
          <w:del w:id="54" w:author="Benjamin Donald Clark" w:date="2024-04-18T22:27:00Z">
            <w:r w:rsidRPr="00031028" w:rsidDel="00031028">
              <w:rPr>
                <w:noProof/>
                <w:rPrChange w:id="55" w:author="Benjamin Donald Clark" w:date="2024-04-18T22:27:00Z">
                  <w:rPr>
                    <w:rStyle w:val="Hyperlink"/>
                    <w:noProof/>
                  </w:rPr>
                </w:rPrChange>
              </w:rPr>
              <w:delText>Rice</w:delText>
            </w:r>
            <w:r w:rsidDel="00031028">
              <w:rPr>
                <w:noProof/>
                <w:webHidden/>
              </w:rPr>
              <w:tab/>
              <w:delText>13</w:delText>
            </w:r>
          </w:del>
        </w:p>
        <w:p w14:paraId="3513FC2A" w14:textId="323F98F1" w:rsidR="00A51F73" w:rsidDel="00031028" w:rsidRDefault="00A51F73">
          <w:pPr>
            <w:pStyle w:val="TOC2"/>
            <w:tabs>
              <w:tab w:val="right" w:leader="dot" w:pos="9350"/>
            </w:tabs>
            <w:rPr>
              <w:del w:id="56" w:author="Benjamin Donald Clark" w:date="2024-04-18T22:27:00Z"/>
              <w:rFonts w:eastAsiaTheme="minorEastAsia"/>
              <w:noProof/>
            </w:rPr>
          </w:pPr>
          <w:del w:id="57" w:author="Benjamin Donald Clark" w:date="2024-04-18T22:27:00Z">
            <w:r w:rsidRPr="00031028" w:rsidDel="00031028">
              <w:rPr>
                <w:noProof/>
                <w:rPrChange w:id="58" w:author="Benjamin Donald Clark" w:date="2024-04-18T22:27:00Z">
                  <w:rPr>
                    <w:rStyle w:val="Hyperlink"/>
                    <w:noProof/>
                  </w:rPr>
                </w:rPrChange>
              </w:rPr>
              <w:delText>Onion</w:delText>
            </w:r>
            <w:r w:rsidDel="00031028">
              <w:rPr>
                <w:noProof/>
                <w:webHidden/>
              </w:rPr>
              <w:tab/>
              <w:delText>15</w:delText>
            </w:r>
          </w:del>
        </w:p>
        <w:p w14:paraId="5ABDA4A8" w14:textId="390F0DB5" w:rsidR="00A51F73" w:rsidDel="00031028" w:rsidRDefault="00A51F73">
          <w:pPr>
            <w:pStyle w:val="TOC2"/>
            <w:tabs>
              <w:tab w:val="right" w:leader="dot" w:pos="9350"/>
            </w:tabs>
            <w:rPr>
              <w:del w:id="59" w:author="Benjamin Donald Clark" w:date="2024-04-18T22:27:00Z"/>
              <w:rFonts w:eastAsiaTheme="minorEastAsia"/>
              <w:noProof/>
            </w:rPr>
          </w:pPr>
          <w:del w:id="60" w:author="Benjamin Donald Clark" w:date="2024-04-18T22:27:00Z">
            <w:r w:rsidRPr="00031028" w:rsidDel="00031028">
              <w:rPr>
                <w:noProof/>
                <w:rPrChange w:id="61" w:author="Benjamin Donald Clark" w:date="2024-04-18T22:27:00Z">
                  <w:rPr>
                    <w:rStyle w:val="Hyperlink"/>
                    <w:noProof/>
                  </w:rPr>
                </w:rPrChange>
              </w:rPr>
              <w:delText>Groundnut</w:delText>
            </w:r>
            <w:r w:rsidDel="00031028">
              <w:rPr>
                <w:noProof/>
                <w:webHidden/>
              </w:rPr>
              <w:tab/>
              <w:delText>17</w:delText>
            </w:r>
          </w:del>
        </w:p>
        <w:p w14:paraId="3862B339" w14:textId="5BC2E17B" w:rsidR="00A51F73" w:rsidDel="00031028" w:rsidRDefault="00A51F73">
          <w:pPr>
            <w:pStyle w:val="TOC2"/>
            <w:tabs>
              <w:tab w:val="right" w:leader="dot" w:pos="9350"/>
            </w:tabs>
            <w:rPr>
              <w:del w:id="62" w:author="Benjamin Donald Clark" w:date="2024-04-18T22:27:00Z"/>
              <w:rFonts w:eastAsiaTheme="minorEastAsia"/>
              <w:noProof/>
            </w:rPr>
          </w:pPr>
          <w:del w:id="63" w:author="Benjamin Donald Clark" w:date="2024-04-18T22:27:00Z">
            <w:r w:rsidRPr="00031028" w:rsidDel="00031028">
              <w:rPr>
                <w:noProof/>
                <w:rPrChange w:id="64" w:author="Benjamin Donald Clark" w:date="2024-04-18T22:27:00Z">
                  <w:rPr>
                    <w:rStyle w:val="Hyperlink"/>
                    <w:noProof/>
                  </w:rPr>
                </w:rPrChange>
              </w:rPr>
              <w:delText>Jowar</w:delText>
            </w:r>
            <w:r w:rsidDel="00031028">
              <w:rPr>
                <w:noProof/>
                <w:webHidden/>
              </w:rPr>
              <w:tab/>
              <w:delText>19</w:delText>
            </w:r>
          </w:del>
        </w:p>
        <w:p w14:paraId="3D8264A7" w14:textId="55E14831" w:rsidR="00A51F73" w:rsidDel="00031028" w:rsidRDefault="00A51F73">
          <w:pPr>
            <w:pStyle w:val="TOC2"/>
            <w:tabs>
              <w:tab w:val="right" w:leader="dot" w:pos="9350"/>
            </w:tabs>
            <w:rPr>
              <w:del w:id="65" w:author="Benjamin Donald Clark" w:date="2024-04-18T22:27:00Z"/>
              <w:rFonts w:eastAsiaTheme="minorEastAsia"/>
              <w:noProof/>
            </w:rPr>
          </w:pPr>
          <w:del w:id="66" w:author="Benjamin Donald Clark" w:date="2024-04-18T22:27:00Z">
            <w:r w:rsidRPr="00031028" w:rsidDel="00031028">
              <w:rPr>
                <w:noProof/>
                <w:rPrChange w:id="67" w:author="Benjamin Donald Clark" w:date="2024-04-18T22:27:00Z">
                  <w:rPr>
                    <w:rStyle w:val="Hyperlink"/>
                    <w:noProof/>
                  </w:rPr>
                </w:rPrChange>
              </w:rPr>
              <w:delText>Peas &amp; beans (Pulses)</w:delText>
            </w:r>
            <w:r w:rsidDel="00031028">
              <w:rPr>
                <w:noProof/>
                <w:webHidden/>
              </w:rPr>
              <w:tab/>
              <w:delText>21</w:delText>
            </w:r>
          </w:del>
        </w:p>
        <w:p w14:paraId="4E5C376E" w14:textId="0C528066" w:rsidR="00A51F73" w:rsidDel="00031028" w:rsidRDefault="00A51F73">
          <w:pPr>
            <w:pStyle w:val="TOC2"/>
            <w:tabs>
              <w:tab w:val="right" w:leader="dot" w:pos="9350"/>
            </w:tabs>
            <w:rPr>
              <w:del w:id="68" w:author="Benjamin Donald Clark" w:date="2024-04-18T22:27:00Z"/>
              <w:rFonts w:eastAsiaTheme="minorEastAsia"/>
              <w:noProof/>
            </w:rPr>
          </w:pPr>
          <w:del w:id="69" w:author="Benjamin Donald Clark" w:date="2024-04-18T22:27:00Z">
            <w:r w:rsidRPr="00031028" w:rsidDel="00031028">
              <w:rPr>
                <w:noProof/>
                <w:rPrChange w:id="70" w:author="Benjamin Donald Clark" w:date="2024-04-18T22:27:00Z">
                  <w:rPr>
                    <w:rStyle w:val="Hyperlink"/>
                    <w:noProof/>
                  </w:rPr>
                </w:rPrChange>
              </w:rPr>
              <w:delText>Cotton(lint)</w:delText>
            </w:r>
            <w:r w:rsidDel="00031028">
              <w:rPr>
                <w:noProof/>
                <w:webHidden/>
              </w:rPr>
              <w:tab/>
              <w:delText>23</w:delText>
            </w:r>
          </w:del>
        </w:p>
        <w:p w14:paraId="42C74BDB" w14:textId="14FF7145" w:rsidR="00A51F73" w:rsidDel="00031028" w:rsidRDefault="00A51F73">
          <w:pPr>
            <w:pStyle w:val="TOC2"/>
            <w:tabs>
              <w:tab w:val="right" w:leader="dot" w:pos="9350"/>
            </w:tabs>
            <w:rPr>
              <w:del w:id="71" w:author="Benjamin Donald Clark" w:date="2024-04-18T22:27:00Z"/>
              <w:rFonts w:eastAsiaTheme="minorEastAsia"/>
              <w:noProof/>
            </w:rPr>
          </w:pPr>
          <w:del w:id="72" w:author="Benjamin Donald Clark" w:date="2024-04-18T22:27:00Z">
            <w:r w:rsidRPr="00031028" w:rsidDel="00031028">
              <w:rPr>
                <w:noProof/>
                <w:rPrChange w:id="73" w:author="Benjamin Donald Clark" w:date="2024-04-18T22:27:00Z">
                  <w:rPr>
                    <w:rStyle w:val="Hyperlink"/>
                    <w:noProof/>
                  </w:rPr>
                </w:rPrChange>
              </w:rPr>
              <w:delText>Urad</w:delText>
            </w:r>
            <w:r w:rsidDel="00031028">
              <w:rPr>
                <w:noProof/>
                <w:webHidden/>
              </w:rPr>
              <w:tab/>
              <w:delText>25</w:delText>
            </w:r>
          </w:del>
        </w:p>
        <w:p w14:paraId="72B5E2AD" w14:textId="362BE89D" w:rsidR="00A51F73" w:rsidDel="00031028" w:rsidRDefault="00A51F73">
          <w:pPr>
            <w:pStyle w:val="TOC2"/>
            <w:tabs>
              <w:tab w:val="right" w:leader="dot" w:pos="9350"/>
            </w:tabs>
            <w:rPr>
              <w:del w:id="74" w:author="Benjamin Donald Clark" w:date="2024-04-18T22:27:00Z"/>
              <w:rFonts w:eastAsiaTheme="minorEastAsia"/>
              <w:noProof/>
            </w:rPr>
          </w:pPr>
          <w:del w:id="75" w:author="Benjamin Donald Clark" w:date="2024-04-18T22:27:00Z">
            <w:r w:rsidRPr="00031028" w:rsidDel="00031028">
              <w:rPr>
                <w:noProof/>
                <w:rPrChange w:id="76" w:author="Benjamin Donald Clark" w:date="2024-04-18T22:27:00Z">
                  <w:rPr>
                    <w:rStyle w:val="Hyperlink"/>
                    <w:noProof/>
                  </w:rPr>
                </w:rPrChange>
              </w:rPr>
              <w:delText>Soyabean</w:delText>
            </w:r>
            <w:r w:rsidDel="00031028">
              <w:rPr>
                <w:noProof/>
                <w:webHidden/>
              </w:rPr>
              <w:tab/>
              <w:delText>27</w:delText>
            </w:r>
          </w:del>
        </w:p>
        <w:p w14:paraId="46C60A0C" w14:textId="0E5A78DE" w:rsidR="00A51F73" w:rsidDel="00031028" w:rsidRDefault="00A51F73">
          <w:pPr>
            <w:pStyle w:val="TOC2"/>
            <w:tabs>
              <w:tab w:val="right" w:leader="dot" w:pos="9350"/>
            </w:tabs>
            <w:rPr>
              <w:del w:id="77" w:author="Benjamin Donald Clark" w:date="2024-04-18T22:27:00Z"/>
              <w:rFonts w:eastAsiaTheme="minorEastAsia"/>
              <w:noProof/>
            </w:rPr>
          </w:pPr>
          <w:del w:id="78" w:author="Benjamin Donald Clark" w:date="2024-04-18T22:27:00Z">
            <w:r w:rsidRPr="00031028" w:rsidDel="00031028">
              <w:rPr>
                <w:noProof/>
                <w:rPrChange w:id="79" w:author="Benjamin Donald Clark" w:date="2024-04-18T22:27:00Z">
                  <w:rPr>
                    <w:rStyle w:val="Hyperlink"/>
                    <w:noProof/>
                  </w:rPr>
                </w:rPrChange>
              </w:rPr>
              <w:delText>Masoor</w:delText>
            </w:r>
            <w:r w:rsidDel="00031028">
              <w:rPr>
                <w:noProof/>
                <w:webHidden/>
              </w:rPr>
              <w:tab/>
              <w:delText>29</w:delText>
            </w:r>
          </w:del>
        </w:p>
        <w:p w14:paraId="367C4A4C" w14:textId="1126F3C3" w:rsidR="00A51F73" w:rsidDel="00031028" w:rsidRDefault="00A51F73">
          <w:pPr>
            <w:pStyle w:val="TOC2"/>
            <w:tabs>
              <w:tab w:val="right" w:leader="dot" w:pos="9350"/>
            </w:tabs>
            <w:rPr>
              <w:del w:id="80" w:author="Benjamin Donald Clark" w:date="2024-04-18T22:27:00Z"/>
              <w:rFonts w:eastAsiaTheme="minorEastAsia"/>
              <w:noProof/>
            </w:rPr>
          </w:pPr>
          <w:del w:id="81" w:author="Benjamin Donald Clark" w:date="2024-04-18T22:27:00Z">
            <w:r w:rsidRPr="00031028" w:rsidDel="00031028">
              <w:rPr>
                <w:noProof/>
                <w:rPrChange w:id="82" w:author="Benjamin Donald Clark" w:date="2024-04-18T22:27:00Z">
                  <w:rPr>
                    <w:rStyle w:val="Hyperlink"/>
                    <w:noProof/>
                  </w:rPr>
                </w:rPrChange>
              </w:rPr>
              <w:delText>Maize</w:delText>
            </w:r>
            <w:r w:rsidDel="00031028">
              <w:rPr>
                <w:noProof/>
                <w:webHidden/>
              </w:rPr>
              <w:tab/>
              <w:delText>31</w:delText>
            </w:r>
          </w:del>
        </w:p>
        <w:p w14:paraId="593B1A94" w14:textId="60C9B2E1" w:rsidR="00A51F73" w:rsidDel="00031028" w:rsidRDefault="00A51F73">
          <w:pPr>
            <w:pStyle w:val="TOC2"/>
            <w:tabs>
              <w:tab w:val="right" w:leader="dot" w:pos="9350"/>
            </w:tabs>
            <w:rPr>
              <w:del w:id="83" w:author="Benjamin Donald Clark" w:date="2024-04-18T22:27:00Z"/>
              <w:rFonts w:eastAsiaTheme="minorEastAsia"/>
              <w:noProof/>
            </w:rPr>
          </w:pPr>
          <w:del w:id="84" w:author="Benjamin Donald Clark" w:date="2024-04-18T22:27:00Z">
            <w:r w:rsidRPr="00031028" w:rsidDel="00031028">
              <w:rPr>
                <w:noProof/>
                <w:rPrChange w:id="85" w:author="Benjamin Donald Clark" w:date="2024-04-18T22:27:00Z">
                  <w:rPr>
                    <w:rStyle w:val="Hyperlink"/>
                    <w:noProof/>
                  </w:rPr>
                </w:rPrChange>
              </w:rPr>
              <w:delText>Potato</w:delText>
            </w:r>
            <w:r w:rsidDel="00031028">
              <w:rPr>
                <w:noProof/>
                <w:webHidden/>
              </w:rPr>
              <w:tab/>
              <w:delText>33</w:delText>
            </w:r>
          </w:del>
        </w:p>
        <w:p w14:paraId="4B7778DB" w14:textId="4DB9EF02" w:rsidR="00A51F73" w:rsidDel="00031028" w:rsidRDefault="00A51F73">
          <w:pPr>
            <w:pStyle w:val="TOC2"/>
            <w:tabs>
              <w:tab w:val="right" w:leader="dot" w:pos="9350"/>
            </w:tabs>
            <w:rPr>
              <w:del w:id="86" w:author="Benjamin Donald Clark" w:date="2024-04-18T22:27:00Z"/>
              <w:rFonts w:eastAsiaTheme="minorEastAsia"/>
              <w:noProof/>
            </w:rPr>
          </w:pPr>
          <w:del w:id="87" w:author="Benjamin Donald Clark" w:date="2024-04-18T22:27:00Z">
            <w:r w:rsidRPr="00031028" w:rsidDel="00031028">
              <w:rPr>
                <w:noProof/>
                <w:rPrChange w:id="88" w:author="Benjamin Donald Clark" w:date="2024-04-18T22:27:00Z">
                  <w:rPr>
                    <w:rStyle w:val="Hyperlink"/>
                    <w:noProof/>
                  </w:rPr>
                </w:rPrChange>
              </w:rPr>
              <w:delText>Bajra</w:delText>
            </w:r>
            <w:r w:rsidDel="00031028">
              <w:rPr>
                <w:noProof/>
                <w:webHidden/>
              </w:rPr>
              <w:tab/>
              <w:delText>35</w:delText>
            </w:r>
          </w:del>
        </w:p>
        <w:p w14:paraId="41644246" w14:textId="1E6DE511" w:rsidR="00A51F73" w:rsidDel="00031028" w:rsidRDefault="00A51F73">
          <w:pPr>
            <w:pStyle w:val="TOC2"/>
            <w:tabs>
              <w:tab w:val="right" w:leader="dot" w:pos="9350"/>
            </w:tabs>
            <w:rPr>
              <w:del w:id="89" w:author="Benjamin Donald Clark" w:date="2024-04-18T22:27:00Z"/>
              <w:rFonts w:eastAsiaTheme="minorEastAsia"/>
              <w:noProof/>
            </w:rPr>
          </w:pPr>
          <w:del w:id="90" w:author="Benjamin Donald Clark" w:date="2024-04-18T22:27:00Z">
            <w:r w:rsidRPr="00031028" w:rsidDel="00031028">
              <w:rPr>
                <w:noProof/>
                <w:rPrChange w:id="91" w:author="Benjamin Donald Clark" w:date="2024-04-18T22:27:00Z">
                  <w:rPr>
                    <w:rStyle w:val="Hyperlink"/>
                    <w:noProof/>
                  </w:rPr>
                </w:rPrChange>
              </w:rPr>
              <w:delText>Coconut</w:delText>
            </w:r>
            <w:r w:rsidDel="00031028">
              <w:rPr>
                <w:noProof/>
                <w:webHidden/>
              </w:rPr>
              <w:tab/>
              <w:delText>37</w:delText>
            </w:r>
          </w:del>
        </w:p>
        <w:p w14:paraId="3E4F53AB" w14:textId="2FD23009" w:rsidR="00A51F73" w:rsidDel="00031028" w:rsidRDefault="00A51F73">
          <w:pPr>
            <w:pStyle w:val="TOC2"/>
            <w:tabs>
              <w:tab w:val="right" w:leader="dot" w:pos="9350"/>
            </w:tabs>
            <w:rPr>
              <w:del w:id="92" w:author="Benjamin Donald Clark" w:date="2024-04-18T22:27:00Z"/>
              <w:rFonts w:eastAsiaTheme="minorEastAsia"/>
              <w:noProof/>
            </w:rPr>
          </w:pPr>
          <w:del w:id="93" w:author="Benjamin Donald Clark" w:date="2024-04-18T22:27:00Z">
            <w:r w:rsidRPr="00031028" w:rsidDel="00031028">
              <w:rPr>
                <w:noProof/>
                <w:rPrChange w:id="94" w:author="Benjamin Donald Clark" w:date="2024-04-18T22:27:00Z">
                  <w:rPr>
                    <w:rStyle w:val="Hyperlink"/>
                    <w:noProof/>
                  </w:rPr>
                </w:rPrChange>
              </w:rPr>
              <w:delText>Sunflower</w:delText>
            </w:r>
            <w:r w:rsidDel="00031028">
              <w:rPr>
                <w:noProof/>
                <w:webHidden/>
              </w:rPr>
              <w:tab/>
              <w:delText>39</w:delText>
            </w:r>
          </w:del>
        </w:p>
        <w:p w14:paraId="0449919B" w14:textId="466DBD9E" w:rsidR="00A51F73" w:rsidDel="00031028" w:rsidRDefault="00A51F73">
          <w:pPr>
            <w:pStyle w:val="TOC2"/>
            <w:tabs>
              <w:tab w:val="right" w:leader="dot" w:pos="9350"/>
            </w:tabs>
            <w:rPr>
              <w:del w:id="95" w:author="Benjamin Donald Clark" w:date="2024-04-18T22:27:00Z"/>
              <w:rFonts w:eastAsiaTheme="minorEastAsia"/>
              <w:noProof/>
            </w:rPr>
          </w:pPr>
          <w:del w:id="96" w:author="Benjamin Donald Clark" w:date="2024-04-18T22:27:00Z">
            <w:r w:rsidRPr="00031028" w:rsidDel="00031028">
              <w:rPr>
                <w:noProof/>
                <w:rPrChange w:id="97" w:author="Benjamin Donald Clark" w:date="2024-04-18T22:27:00Z">
                  <w:rPr>
                    <w:rStyle w:val="Hyperlink"/>
                    <w:noProof/>
                  </w:rPr>
                </w:rPrChange>
              </w:rPr>
              <w:delText>Rapeseed &amp;Mustard</w:delText>
            </w:r>
            <w:r w:rsidDel="00031028">
              <w:rPr>
                <w:noProof/>
                <w:webHidden/>
              </w:rPr>
              <w:tab/>
              <w:delText>41</w:delText>
            </w:r>
          </w:del>
        </w:p>
        <w:p w14:paraId="1563898E" w14:textId="42CB7BBB" w:rsidR="00A51F73" w:rsidDel="00031028" w:rsidRDefault="00A51F73">
          <w:pPr>
            <w:pStyle w:val="TOC2"/>
            <w:tabs>
              <w:tab w:val="right" w:leader="dot" w:pos="9350"/>
            </w:tabs>
            <w:rPr>
              <w:del w:id="98" w:author="Benjamin Donald Clark" w:date="2024-04-18T22:27:00Z"/>
              <w:rFonts w:eastAsiaTheme="minorEastAsia"/>
              <w:noProof/>
            </w:rPr>
          </w:pPr>
          <w:del w:id="99" w:author="Benjamin Donald Clark" w:date="2024-04-18T22:27:00Z">
            <w:r w:rsidRPr="00031028" w:rsidDel="00031028">
              <w:rPr>
                <w:noProof/>
                <w:rPrChange w:id="100" w:author="Benjamin Donald Clark" w:date="2024-04-18T22:27:00Z">
                  <w:rPr>
                    <w:rStyle w:val="Hyperlink"/>
                    <w:noProof/>
                  </w:rPr>
                </w:rPrChange>
              </w:rPr>
              <w:delText>Arhar/Tur</w:delText>
            </w:r>
            <w:r w:rsidDel="00031028">
              <w:rPr>
                <w:noProof/>
                <w:webHidden/>
              </w:rPr>
              <w:tab/>
              <w:delText>43</w:delText>
            </w:r>
          </w:del>
        </w:p>
        <w:p w14:paraId="26A0C070" w14:textId="1201FABC" w:rsidR="00A51F73" w:rsidDel="00031028" w:rsidRDefault="00A51F73">
          <w:pPr>
            <w:pStyle w:val="TOC2"/>
            <w:tabs>
              <w:tab w:val="right" w:leader="dot" w:pos="9350"/>
            </w:tabs>
            <w:rPr>
              <w:del w:id="101" w:author="Benjamin Donald Clark" w:date="2024-04-18T22:27:00Z"/>
              <w:rFonts w:eastAsiaTheme="minorEastAsia"/>
              <w:noProof/>
            </w:rPr>
          </w:pPr>
          <w:del w:id="102" w:author="Benjamin Donald Clark" w:date="2024-04-18T22:27:00Z">
            <w:r w:rsidRPr="00031028" w:rsidDel="00031028">
              <w:rPr>
                <w:noProof/>
                <w:rPrChange w:id="103" w:author="Benjamin Donald Clark" w:date="2024-04-18T22:27:00Z">
                  <w:rPr>
                    <w:rStyle w:val="Hyperlink"/>
                    <w:noProof/>
                  </w:rPr>
                </w:rPrChange>
              </w:rPr>
              <w:delText>Ragi</w:delText>
            </w:r>
            <w:r w:rsidDel="00031028">
              <w:rPr>
                <w:noProof/>
                <w:webHidden/>
              </w:rPr>
              <w:tab/>
              <w:delText>45</w:delText>
            </w:r>
          </w:del>
        </w:p>
        <w:p w14:paraId="000356D8" w14:textId="54DCE8C3" w:rsidR="00A51F73" w:rsidDel="00031028" w:rsidRDefault="00A51F73">
          <w:pPr>
            <w:pStyle w:val="TOC2"/>
            <w:tabs>
              <w:tab w:val="right" w:leader="dot" w:pos="9350"/>
            </w:tabs>
            <w:rPr>
              <w:del w:id="104" w:author="Benjamin Donald Clark" w:date="2024-04-18T22:27:00Z"/>
              <w:rFonts w:eastAsiaTheme="minorEastAsia"/>
              <w:noProof/>
            </w:rPr>
          </w:pPr>
          <w:del w:id="105" w:author="Benjamin Donald Clark" w:date="2024-04-18T22:27:00Z">
            <w:r w:rsidRPr="00031028" w:rsidDel="00031028">
              <w:rPr>
                <w:noProof/>
                <w:rPrChange w:id="106" w:author="Benjamin Donald Clark" w:date="2024-04-18T22:27:00Z">
                  <w:rPr>
                    <w:rStyle w:val="Hyperlink"/>
                    <w:noProof/>
                  </w:rPr>
                </w:rPrChange>
              </w:rPr>
              <w:delText>Gram</w:delText>
            </w:r>
            <w:r w:rsidDel="00031028">
              <w:rPr>
                <w:noProof/>
                <w:webHidden/>
              </w:rPr>
              <w:tab/>
              <w:delText>47</w:delText>
            </w:r>
          </w:del>
        </w:p>
        <w:p w14:paraId="1B273AE4" w14:textId="61F990AE" w:rsidR="00A51F73" w:rsidDel="00031028" w:rsidRDefault="00A51F73">
          <w:pPr>
            <w:pStyle w:val="TOC2"/>
            <w:tabs>
              <w:tab w:val="right" w:leader="dot" w:pos="9350"/>
            </w:tabs>
            <w:rPr>
              <w:del w:id="107" w:author="Benjamin Donald Clark" w:date="2024-04-18T22:27:00Z"/>
              <w:rFonts w:eastAsiaTheme="minorEastAsia"/>
              <w:noProof/>
            </w:rPr>
          </w:pPr>
          <w:del w:id="108" w:author="Benjamin Donald Clark" w:date="2024-04-18T22:27:00Z">
            <w:r w:rsidRPr="00031028" w:rsidDel="00031028">
              <w:rPr>
                <w:noProof/>
                <w:rPrChange w:id="109" w:author="Benjamin Donald Clark" w:date="2024-04-18T22:27:00Z">
                  <w:rPr>
                    <w:rStyle w:val="Hyperlink"/>
                    <w:noProof/>
                  </w:rPr>
                </w:rPrChange>
              </w:rPr>
              <w:delText>Safflower</w:delText>
            </w:r>
            <w:r w:rsidDel="00031028">
              <w:rPr>
                <w:noProof/>
                <w:webHidden/>
              </w:rPr>
              <w:tab/>
              <w:delText>49</w:delText>
            </w:r>
          </w:del>
        </w:p>
        <w:p w14:paraId="4B0B0CED" w14:textId="7CD6E27E" w:rsidR="00A51F73" w:rsidDel="00031028" w:rsidRDefault="00A51F73">
          <w:pPr>
            <w:pStyle w:val="TOC2"/>
            <w:tabs>
              <w:tab w:val="right" w:leader="dot" w:pos="9350"/>
            </w:tabs>
            <w:rPr>
              <w:del w:id="110" w:author="Benjamin Donald Clark" w:date="2024-04-18T22:27:00Z"/>
              <w:rFonts w:eastAsiaTheme="minorEastAsia"/>
              <w:noProof/>
            </w:rPr>
          </w:pPr>
          <w:del w:id="111" w:author="Benjamin Donald Clark" w:date="2024-04-18T22:27:00Z">
            <w:r w:rsidRPr="00031028" w:rsidDel="00031028">
              <w:rPr>
                <w:noProof/>
                <w:rPrChange w:id="112" w:author="Benjamin Donald Clark" w:date="2024-04-18T22:27:00Z">
                  <w:rPr>
                    <w:rStyle w:val="Hyperlink"/>
                    <w:noProof/>
                  </w:rPr>
                </w:rPrChange>
              </w:rPr>
              <w:delText>Jute</w:delText>
            </w:r>
            <w:r w:rsidDel="00031028">
              <w:rPr>
                <w:noProof/>
                <w:webHidden/>
              </w:rPr>
              <w:tab/>
              <w:delText>51</w:delText>
            </w:r>
          </w:del>
        </w:p>
        <w:p w14:paraId="01FBCE6F" w14:textId="76D05679" w:rsidR="00A51F73" w:rsidDel="00031028" w:rsidRDefault="00A51F73">
          <w:pPr>
            <w:pStyle w:val="TOC2"/>
            <w:tabs>
              <w:tab w:val="right" w:leader="dot" w:pos="9350"/>
            </w:tabs>
            <w:rPr>
              <w:del w:id="113" w:author="Benjamin Donald Clark" w:date="2024-04-18T22:27:00Z"/>
              <w:rFonts w:eastAsiaTheme="minorEastAsia"/>
              <w:noProof/>
            </w:rPr>
          </w:pPr>
          <w:del w:id="114" w:author="Benjamin Donald Clark" w:date="2024-04-18T22:27:00Z">
            <w:r w:rsidRPr="00031028" w:rsidDel="00031028">
              <w:rPr>
                <w:noProof/>
                <w:rPrChange w:id="115" w:author="Benjamin Donald Clark" w:date="2024-04-18T22:27:00Z">
                  <w:rPr>
                    <w:rStyle w:val="Hyperlink"/>
                    <w:noProof/>
                  </w:rPr>
                </w:rPrChange>
              </w:rPr>
              <w:delText>Niger seed</w:delText>
            </w:r>
            <w:r w:rsidDel="00031028">
              <w:rPr>
                <w:noProof/>
                <w:webHidden/>
              </w:rPr>
              <w:tab/>
              <w:delText>53</w:delText>
            </w:r>
          </w:del>
        </w:p>
        <w:p w14:paraId="342B2A87" w14:textId="2E2B42EA" w:rsidR="00A51F73" w:rsidDel="00031028" w:rsidRDefault="00A51F73">
          <w:pPr>
            <w:pStyle w:val="TOC2"/>
            <w:tabs>
              <w:tab w:val="right" w:leader="dot" w:pos="9350"/>
            </w:tabs>
            <w:rPr>
              <w:del w:id="116" w:author="Benjamin Donald Clark" w:date="2024-04-18T22:27:00Z"/>
              <w:rFonts w:eastAsiaTheme="minorEastAsia"/>
              <w:noProof/>
            </w:rPr>
          </w:pPr>
          <w:del w:id="117" w:author="Benjamin Donald Clark" w:date="2024-04-18T22:27:00Z">
            <w:r w:rsidRPr="00031028" w:rsidDel="00031028">
              <w:rPr>
                <w:noProof/>
                <w:rPrChange w:id="118" w:author="Benjamin Donald Clark" w:date="2024-04-18T22:27:00Z">
                  <w:rPr>
                    <w:rStyle w:val="Hyperlink"/>
                    <w:noProof/>
                  </w:rPr>
                </w:rPrChange>
              </w:rPr>
              <w:delText>Barley</w:delText>
            </w:r>
            <w:r w:rsidDel="00031028">
              <w:rPr>
                <w:noProof/>
                <w:webHidden/>
              </w:rPr>
              <w:tab/>
              <w:delText>55</w:delText>
            </w:r>
          </w:del>
        </w:p>
        <w:p w14:paraId="770B4B58" w14:textId="38A97D38" w:rsidR="00A51F73" w:rsidDel="00031028" w:rsidRDefault="00A51F73">
          <w:pPr>
            <w:pStyle w:val="TOC2"/>
            <w:tabs>
              <w:tab w:val="right" w:leader="dot" w:pos="9350"/>
            </w:tabs>
            <w:rPr>
              <w:del w:id="119" w:author="Benjamin Donald Clark" w:date="2024-04-18T22:27:00Z"/>
              <w:rFonts w:eastAsiaTheme="minorEastAsia"/>
              <w:noProof/>
            </w:rPr>
          </w:pPr>
          <w:del w:id="120" w:author="Benjamin Donald Clark" w:date="2024-04-18T22:27:00Z">
            <w:r w:rsidRPr="00031028" w:rsidDel="00031028">
              <w:rPr>
                <w:noProof/>
                <w:rPrChange w:id="121" w:author="Benjamin Donald Clark" w:date="2024-04-18T22:27:00Z">
                  <w:rPr>
                    <w:rStyle w:val="Hyperlink"/>
                    <w:noProof/>
                  </w:rPr>
                </w:rPrChange>
              </w:rPr>
              <w:delText>Banana</w:delText>
            </w:r>
            <w:r w:rsidDel="00031028">
              <w:rPr>
                <w:noProof/>
                <w:webHidden/>
              </w:rPr>
              <w:tab/>
              <w:delText>57</w:delText>
            </w:r>
          </w:del>
        </w:p>
        <w:p w14:paraId="075658B2" w14:textId="0278D3DE" w:rsidR="00A51F73" w:rsidDel="00031028" w:rsidRDefault="00A51F73">
          <w:pPr>
            <w:pStyle w:val="TOC2"/>
            <w:tabs>
              <w:tab w:val="right" w:leader="dot" w:pos="9350"/>
            </w:tabs>
            <w:rPr>
              <w:del w:id="122" w:author="Benjamin Donald Clark" w:date="2024-04-18T22:27:00Z"/>
              <w:rFonts w:eastAsiaTheme="minorEastAsia"/>
              <w:noProof/>
            </w:rPr>
          </w:pPr>
          <w:del w:id="123" w:author="Benjamin Donald Clark" w:date="2024-04-18T22:27:00Z">
            <w:r w:rsidRPr="00031028" w:rsidDel="00031028">
              <w:rPr>
                <w:noProof/>
                <w:rPrChange w:id="124" w:author="Benjamin Donald Clark" w:date="2024-04-18T22:27:00Z">
                  <w:rPr>
                    <w:rStyle w:val="Hyperlink"/>
                    <w:noProof/>
                  </w:rPr>
                </w:rPrChange>
              </w:rPr>
              <w:delText>other oilseeds</w:delText>
            </w:r>
            <w:r w:rsidDel="00031028">
              <w:rPr>
                <w:noProof/>
                <w:webHidden/>
              </w:rPr>
              <w:tab/>
              <w:delText>59</w:delText>
            </w:r>
          </w:del>
        </w:p>
        <w:p w14:paraId="16956388" w14:textId="42EDF0B7" w:rsidR="00A51F73" w:rsidDel="00031028" w:rsidRDefault="00A51F73">
          <w:pPr>
            <w:pStyle w:val="TOC2"/>
            <w:tabs>
              <w:tab w:val="right" w:leader="dot" w:pos="9350"/>
            </w:tabs>
            <w:rPr>
              <w:del w:id="125" w:author="Benjamin Donald Clark" w:date="2024-04-18T22:27:00Z"/>
              <w:rFonts w:eastAsiaTheme="minorEastAsia"/>
              <w:noProof/>
            </w:rPr>
          </w:pPr>
          <w:del w:id="126" w:author="Benjamin Donald Clark" w:date="2024-04-18T22:27:00Z">
            <w:r w:rsidRPr="00031028" w:rsidDel="00031028">
              <w:rPr>
                <w:noProof/>
                <w:rPrChange w:id="127" w:author="Benjamin Donald Clark" w:date="2024-04-18T22:27:00Z">
                  <w:rPr>
                    <w:rStyle w:val="Hyperlink"/>
                    <w:noProof/>
                  </w:rPr>
                </w:rPrChange>
              </w:rPr>
              <w:delText>Sweet potato</w:delText>
            </w:r>
            <w:r w:rsidDel="00031028">
              <w:rPr>
                <w:noProof/>
                <w:webHidden/>
              </w:rPr>
              <w:tab/>
              <w:delText>61</w:delText>
            </w:r>
          </w:del>
        </w:p>
        <w:p w14:paraId="7C181B17" w14:textId="3CCF2A60" w:rsidR="00A51F73" w:rsidDel="00031028" w:rsidRDefault="00A51F73">
          <w:pPr>
            <w:pStyle w:val="TOC2"/>
            <w:tabs>
              <w:tab w:val="right" w:leader="dot" w:pos="9350"/>
            </w:tabs>
            <w:rPr>
              <w:del w:id="128" w:author="Benjamin Donald Clark" w:date="2024-04-18T22:27:00Z"/>
              <w:rFonts w:eastAsiaTheme="minorEastAsia"/>
              <w:noProof/>
            </w:rPr>
          </w:pPr>
          <w:del w:id="129" w:author="Benjamin Donald Clark" w:date="2024-04-18T22:27:00Z">
            <w:r w:rsidRPr="00031028" w:rsidDel="00031028">
              <w:rPr>
                <w:noProof/>
                <w:rPrChange w:id="130" w:author="Benjamin Donald Clark" w:date="2024-04-18T22:27:00Z">
                  <w:rPr>
                    <w:rStyle w:val="Hyperlink"/>
                    <w:noProof/>
                  </w:rPr>
                </w:rPrChange>
              </w:rPr>
              <w:delText>Other Cereals</w:delText>
            </w:r>
            <w:r w:rsidDel="00031028">
              <w:rPr>
                <w:noProof/>
                <w:webHidden/>
              </w:rPr>
              <w:tab/>
              <w:delText>63</w:delText>
            </w:r>
          </w:del>
        </w:p>
        <w:p w14:paraId="43D43485" w14:textId="7571ABE5" w:rsidR="00A51F73" w:rsidDel="00031028" w:rsidRDefault="00A51F73">
          <w:pPr>
            <w:pStyle w:val="TOC2"/>
            <w:tabs>
              <w:tab w:val="right" w:leader="dot" w:pos="9350"/>
            </w:tabs>
            <w:rPr>
              <w:del w:id="131" w:author="Benjamin Donald Clark" w:date="2024-04-18T22:27:00Z"/>
              <w:rFonts w:eastAsiaTheme="minorEastAsia"/>
              <w:noProof/>
            </w:rPr>
          </w:pPr>
          <w:del w:id="132" w:author="Benjamin Donald Clark" w:date="2024-04-18T22:27:00Z">
            <w:r w:rsidRPr="00031028" w:rsidDel="00031028">
              <w:rPr>
                <w:noProof/>
                <w:rPrChange w:id="133" w:author="Benjamin Donald Clark" w:date="2024-04-18T22:27:00Z">
                  <w:rPr>
                    <w:rStyle w:val="Hyperlink"/>
                    <w:noProof/>
                  </w:rPr>
                </w:rPrChange>
              </w:rPr>
              <w:delText>Arecanut</w:delText>
            </w:r>
            <w:r w:rsidDel="00031028">
              <w:rPr>
                <w:noProof/>
                <w:webHidden/>
              </w:rPr>
              <w:tab/>
              <w:delText>65</w:delText>
            </w:r>
          </w:del>
        </w:p>
        <w:p w14:paraId="3EEFB333" w14:textId="7CA58D75" w:rsidR="00A51F73" w:rsidDel="00031028" w:rsidRDefault="00A51F73">
          <w:pPr>
            <w:pStyle w:val="TOC2"/>
            <w:tabs>
              <w:tab w:val="right" w:leader="dot" w:pos="9350"/>
            </w:tabs>
            <w:rPr>
              <w:del w:id="134" w:author="Benjamin Donald Clark" w:date="2024-04-18T22:27:00Z"/>
              <w:rFonts w:eastAsiaTheme="minorEastAsia"/>
              <w:noProof/>
            </w:rPr>
          </w:pPr>
          <w:del w:id="135" w:author="Benjamin Donald Clark" w:date="2024-04-18T22:27:00Z">
            <w:r w:rsidRPr="00031028" w:rsidDel="00031028">
              <w:rPr>
                <w:noProof/>
                <w:rPrChange w:id="136" w:author="Benjamin Donald Clark" w:date="2024-04-18T22:27:00Z">
                  <w:rPr>
                    <w:rStyle w:val="Hyperlink"/>
                    <w:noProof/>
                  </w:rPr>
                </w:rPrChange>
              </w:rPr>
              <w:delText>Garlic</w:delText>
            </w:r>
            <w:r w:rsidDel="00031028">
              <w:rPr>
                <w:noProof/>
                <w:webHidden/>
              </w:rPr>
              <w:tab/>
              <w:delText>67</w:delText>
            </w:r>
          </w:del>
        </w:p>
        <w:p w14:paraId="0CBA800D" w14:textId="7950E2E5" w:rsidR="00A51F73" w:rsidDel="00031028" w:rsidRDefault="00A51F73">
          <w:pPr>
            <w:pStyle w:val="TOC2"/>
            <w:tabs>
              <w:tab w:val="right" w:leader="dot" w:pos="9350"/>
            </w:tabs>
            <w:rPr>
              <w:del w:id="137" w:author="Benjamin Donald Clark" w:date="2024-04-18T22:27:00Z"/>
              <w:rFonts w:eastAsiaTheme="minorEastAsia"/>
              <w:noProof/>
            </w:rPr>
          </w:pPr>
          <w:del w:id="138" w:author="Benjamin Donald Clark" w:date="2024-04-18T22:27:00Z">
            <w:r w:rsidRPr="00031028" w:rsidDel="00031028">
              <w:rPr>
                <w:noProof/>
                <w:rPrChange w:id="139" w:author="Benjamin Donald Clark" w:date="2024-04-18T22:27:00Z">
                  <w:rPr>
                    <w:rStyle w:val="Hyperlink"/>
                    <w:noProof/>
                  </w:rPr>
                </w:rPrChange>
              </w:rPr>
              <w:delText>Cashewnut</w:delText>
            </w:r>
            <w:r w:rsidDel="00031028">
              <w:rPr>
                <w:noProof/>
                <w:webHidden/>
              </w:rPr>
              <w:tab/>
              <w:delText>69</w:delText>
            </w:r>
          </w:del>
        </w:p>
        <w:p w14:paraId="69CF2200" w14:textId="5D94D015" w:rsidR="00A51F73" w:rsidDel="00031028" w:rsidRDefault="00A51F73">
          <w:pPr>
            <w:pStyle w:val="TOC2"/>
            <w:tabs>
              <w:tab w:val="right" w:leader="dot" w:pos="9350"/>
            </w:tabs>
            <w:rPr>
              <w:del w:id="140" w:author="Benjamin Donald Clark" w:date="2024-04-18T22:27:00Z"/>
              <w:rFonts w:eastAsiaTheme="minorEastAsia"/>
              <w:noProof/>
            </w:rPr>
          </w:pPr>
          <w:del w:id="141" w:author="Benjamin Donald Clark" w:date="2024-04-18T22:27:00Z">
            <w:r w:rsidRPr="00031028" w:rsidDel="00031028">
              <w:rPr>
                <w:noProof/>
                <w:rPrChange w:id="142" w:author="Benjamin Donald Clark" w:date="2024-04-18T22:27:00Z">
                  <w:rPr>
                    <w:rStyle w:val="Hyperlink"/>
                    <w:noProof/>
                  </w:rPr>
                </w:rPrChange>
              </w:rPr>
              <w:delText>Linseed</w:delText>
            </w:r>
            <w:r w:rsidDel="00031028">
              <w:rPr>
                <w:noProof/>
                <w:webHidden/>
              </w:rPr>
              <w:tab/>
              <w:delText>71</w:delText>
            </w:r>
          </w:del>
        </w:p>
        <w:p w14:paraId="4A584B71" w14:textId="450CCB3C" w:rsidR="00A51F73" w:rsidDel="00031028" w:rsidRDefault="00A51F73">
          <w:pPr>
            <w:pStyle w:val="TOC2"/>
            <w:tabs>
              <w:tab w:val="right" w:leader="dot" w:pos="9350"/>
            </w:tabs>
            <w:rPr>
              <w:del w:id="143" w:author="Benjamin Donald Clark" w:date="2024-04-18T22:27:00Z"/>
              <w:rFonts w:eastAsiaTheme="minorEastAsia"/>
              <w:noProof/>
            </w:rPr>
          </w:pPr>
          <w:del w:id="144" w:author="Benjamin Donald Clark" w:date="2024-04-18T22:27:00Z">
            <w:r w:rsidRPr="00031028" w:rsidDel="00031028">
              <w:rPr>
                <w:noProof/>
                <w:rPrChange w:id="145" w:author="Benjamin Donald Clark" w:date="2024-04-18T22:27:00Z">
                  <w:rPr>
                    <w:rStyle w:val="Hyperlink"/>
                    <w:noProof/>
                  </w:rPr>
                </w:rPrChange>
              </w:rPr>
              <w:delText>Horse-gram</w:delText>
            </w:r>
            <w:r w:rsidDel="00031028">
              <w:rPr>
                <w:noProof/>
                <w:webHidden/>
              </w:rPr>
              <w:tab/>
              <w:delText>73</w:delText>
            </w:r>
          </w:del>
        </w:p>
        <w:p w14:paraId="3853080A" w14:textId="54028E8C" w:rsidR="00A51F73" w:rsidDel="00031028" w:rsidRDefault="00A51F73">
          <w:pPr>
            <w:pStyle w:val="TOC2"/>
            <w:tabs>
              <w:tab w:val="right" w:leader="dot" w:pos="9350"/>
            </w:tabs>
            <w:rPr>
              <w:del w:id="146" w:author="Benjamin Donald Clark" w:date="2024-04-18T22:27:00Z"/>
              <w:rFonts w:eastAsiaTheme="minorEastAsia"/>
              <w:noProof/>
            </w:rPr>
          </w:pPr>
          <w:del w:id="147" w:author="Benjamin Donald Clark" w:date="2024-04-18T22:27:00Z">
            <w:r w:rsidRPr="00031028" w:rsidDel="00031028">
              <w:rPr>
                <w:noProof/>
                <w:rPrChange w:id="148" w:author="Benjamin Donald Clark" w:date="2024-04-18T22:27:00Z">
                  <w:rPr>
                    <w:rStyle w:val="Hyperlink"/>
                    <w:noProof/>
                  </w:rPr>
                </w:rPrChange>
              </w:rPr>
              <w:delText>Tobacco</w:delText>
            </w:r>
            <w:r w:rsidDel="00031028">
              <w:rPr>
                <w:noProof/>
                <w:webHidden/>
              </w:rPr>
              <w:tab/>
              <w:delText>75</w:delText>
            </w:r>
          </w:del>
        </w:p>
        <w:p w14:paraId="6468473D" w14:textId="08DF4815" w:rsidR="00A51F73" w:rsidDel="00031028" w:rsidRDefault="00A51F73">
          <w:pPr>
            <w:pStyle w:val="TOC2"/>
            <w:tabs>
              <w:tab w:val="right" w:leader="dot" w:pos="9350"/>
            </w:tabs>
            <w:rPr>
              <w:del w:id="149" w:author="Benjamin Donald Clark" w:date="2024-04-18T22:27:00Z"/>
              <w:rFonts w:eastAsiaTheme="minorEastAsia"/>
              <w:noProof/>
            </w:rPr>
          </w:pPr>
          <w:del w:id="150" w:author="Benjamin Donald Clark" w:date="2024-04-18T22:27:00Z">
            <w:r w:rsidRPr="00031028" w:rsidDel="00031028">
              <w:rPr>
                <w:noProof/>
                <w:rPrChange w:id="151" w:author="Benjamin Donald Clark" w:date="2024-04-18T22:27:00Z">
                  <w:rPr>
                    <w:rStyle w:val="Hyperlink"/>
                    <w:noProof/>
                  </w:rPr>
                </w:rPrChange>
              </w:rPr>
              <w:delText>Ginger</w:delText>
            </w:r>
            <w:r w:rsidDel="00031028">
              <w:rPr>
                <w:noProof/>
                <w:webHidden/>
              </w:rPr>
              <w:tab/>
              <w:delText>77</w:delText>
            </w:r>
          </w:del>
        </w:p>
        <w:p w14:paraId="0F81E6AD" w14:textId="17B435A4" w:rsidR="00A51F73" w:rsidDel="00031028" w:rsidRDefault="00A51F73">
          <w:pPr>
            <w:pStyle w:val="TOC2"/>
            <w:tabs>
              <w:tab w:val="right" w:leader="dot" w:pos="9350"/>
            </w:tabs>
            <w:rPr>
              <w:del w:id="152" w:author="Benjamin Donald Clark" w:date="2024-04-18T22:27:00Z"/>
              <w:rFonts w:eastAsiaTheme="minorEastAsia"/>
              <w:noProof/>
            </w:rPr>
          </w:pPr>
          <w:del w:id="153" w:author="Benjamin Donald Clark" w:date="2024-04-18T22:27:00Z">
            <w:r w:rsidRPr="00031028" w:rsidDel="00031028">
              <w:rPr>
                <w:noProof/>
                <w:rPrChange w:id="154" w:author="Benjamin Donald Clark" w:date="2024-04-18T22:27:00Z">
                  <w:rPr>
                    <w:rStyle w:val="Hyperlink"/>
                    <w:noProof/>
                  </w:rPr>
                </w:rPrChange>
              </w:rPr>
              <w:delText>Coriander</w:delText>
            </w:r>
            <w:r w:rsidDel="00031028">
              <w:rPr>
                <w:noProof/>
                <w:webHidden/>
              </w:rPr>
              <w:tab/>
              <w:delText>79</w:delText>
            </w:r>
          </w:del>
        </w:p>
        <w:p w14:paraId="057B2376" w14:textId="144585B8" w:rsidR="00A51F73" w:rsidDel="00031028" w:rsidRDefault="00A51F73">
          <w:pPr>
            <w:pStyle w:val="TOC2"/>
            <w:tabs>
              <w:tab w:val="right" w:leader="dot" w:pos="9350"/>
            </w:tabs>
            <w:rPr>
              <w:del w:id="155" w:author="Benjamin Donald Clark" w:date="2024-04-18T22:27:00Z"/>
              <w:rFonts w:eastAsiaTheme="minorEastAsia"/>
              <w:noProof/>
            </w:rPr>
          </w:pPr>
          <w:del w:id="156" w:author="Benjamin Donald Clark" w:date="2024-04-18T22:27:00Z">
            <w:r w:rsidRPr="00031028" w:rsidDel="00031028">
              <w:rPr>
                <w:noProof/>
                <w:rPrChange w:id="157" w:author="Benjamin Donald Clark" w:date="2024-04-18T22:27:00Z">
                  <w:rPr>
                    <w:rStyle w:val="Hyperlink"/>
                    <w:noProof/>
                  </w:rPr>
                </w:rPrChange>
              </w:rPr>
              <w:delText>Tapioca</w:delText>
            </w:r>
            <w:r w:rsidDel="00031028">
              <w:rPr>
                <w:noProof/>
                <w:webHidden/>
              </w:rPr>
              <w:tab/>
              <w:delText>81</w:delText>
            </w:r>
          </w:del>
        </w:p>
        <w:p w14:paraId="600C2A93" w14:textId="6C913464" w:rsidR="00A51F73" w:rsidDel="00031028" w:rsidRDefault="00A51F73">
          <w:pPr>
            <w:pStyle w:val="TOC2"/>
            <w:tabs>
              <w:tab w:val="right" w:leader="dot" w:pos="9350"/>
            </w:tabs>
            <w:rPr>
              <w:del w:id="158" w:author="Benjamin Donald Clark" w:date="2024-04-18T22:27:00Z"/>
              <w:rFonts w:eastAsiaTheme="minorEastAsia"/>
              <w:noProof/>
            </w:rPr>
          </w:pPr>
          <w:del w:id="159" w:author="Benjamin Donald Clark" w:date="2024-04-18T22:27:00Z">
            <w:r w:rsidRPr="00031028" w:rsidDel="00031028">
              <w:rPr>
                <w:noProof/>
                <w:rPrChange w:id="160" w:author="Benjamin Donald Clark" w:date="2024-04-18T22:27:00Z">
                  <w:rPr>
                    <w:rStyle w:val="Hyperlink"/>
                    <w:noProof/>
                  </w:rPr>
                </w:rPrChange>
              </w:rPr>
              <w:delText>Dry chillies</w:delText>
            </w:r>
            <w:r w:rsidDel="00031028">
              <w:rPr>
                <w:noProof/>
                <w:webHidden/>
              </w:rPr>
              <w:tab/>
              <w:delText>83</w:delText>
            </w:r>
          </w:del>
        </w:p>
        <w:p w14:paraId="4DCA38E5" w14:textId="1242E802" w:rsidR="00A51F73" w:rsidDel="00031028" w:rsidRDefault="00A51F73">
          <w:pPr>
            <w:pStyle w:val="TOC2"/>
            <w:tabs>
              <w:tab w:val="right" w:leader="dot" w:pos="9350"/>
            </w:tabs>
            <w:rPr>
              <w:del w:id="161" w:author="Benjamin Donald Clark" w:date="2024-04-18T22:27:00Z"/>
              <w:rFonts w:eastAsiaTheme="minorEastAsia"/>
              <w:noProof/>
            </w:rPr>
          </w:pPr>
          <w:del w:id="162" w:author="Benjamin Donald Clark" w:date="2024-04-18T22:27:00Z">
            <w:r w:rsidRPr="00031028" w:rsidDel="00031028">
              <w:rPr>
                <w:noProof/>
                <w:rPrChange w:id="163" w:author="Benjamin Donald Clark" w:date="2024-04-18T22:27:00Z">
                  <w:rPr>
                    <w:rStyle w:val="Hyperlink"/>
                    <w:noProof/>
                  </w:rPr>
                </w:rPrChange>
              </w:rPr>
              <w:delText>Mesta</w:delText>
            </w:r>
            <w:r w:rsidDel="00031028">
              <w:rPr>
                <w:noProof/>
                <w:webHidden/>
              </w:rPr>
              <w:tab/>
              <w:delText>85</w:delText>
            </w:r>
          </w:del>
        </w:p>
        <w:p w14:paraId="61F58DD1" w14:textId="44CCA7C7" w:rsidR="00A51F73" w:rsidDel="00031028" w:rsidRDefault="00A51F73">
          <w:pPr>
            <w:pStyle w:val="TOC2"/>
            <w:tabs>
              <w:tab w:val="right" w:leader="dot" w:pos="9350"/>
            </w:tabs>
            <w:rPr>
              <w:del w:id="164" w:author="Benjamin Donald Clark" w:date="2024-04-18T22:27:00Z"/>
              <w:rFonts w:eastAsiaTheme="minorEastAsia"/>
              <w:noProof/>
            </w:rPr>
          </w:pPr>
          <w:del w:id="165" w:author="Benjamin Donald Clark" w:date="2024-04-18T22:27:00Z">
            <w:r w:rsidRPr="00031028" w:rsidDel="00031028">
              <w:rPr>
                <w:noProof/>
                <w:rPrChange w:id="166" w:author="Benjamin Donald Clark" w:date="2024-04-18T22:27:00Z">
                  <w:rPr>
                    <w:rStyle w:val="Hyperlink"/>
                    <w:noProof/>
                  </w:rPr>
                </w:rPrChange>
              </w:rPr>
              <w:delText>Small millets</w:delText>
            </w:r>
            <w:r w:rsidDel="00031028">
              <w:rPr>
                <w:noProof/>
                <w:webHidden/>
              </w:rPr>
              <w:tab/>
              <w:delText>87</w:delText>
            </w:r>
          </w:del>
        </w:p>
        <w:p w14:paraId="244E88F5" w14:textId="4A70538F" w:rsidR="00A51F73" w:rsidDel="00031028" w:rsidRDefault="00A51F73">
          <w:pPr>
            <w:pStyle w:val="TOC2"/>
            <w:tabs>
              <w:tab w:val="right" w:leader="dot" w:pos="9350"/>
            </w:tabs>
            <w:rPr>
              <w:del w:id="167" w:author="Benjamin Donald Clark" w:date="2024-04-18T22:27:00Z"/>
              <w:rFonts w:eastAsiaTheme="minorEastAsia"/>
              <w:noProof/>
            </w:rPr>
          </w:pPr>
          <w:del w:id="168" w:author="Benjamin Donald Clark" w:date="2024-04-18T22:27:00Z">
            <w:r w:rsidRPr="00031028" w:rsidDel="00031028">
              <w:rPr>
                <w:noProof/>
                <w:rPrChange w:id="169" w:author="Benjamin Donald Clark" w:date="2024-04-18T22:27:00Z">
                  <w:rPr>
                    <w:rStyle w:val="Hyperlink"/>
                    <w:noProof/>
                  </w:rPr>
                </w:rPrChange>
              </w:rPr>
              <w:delText>Cardamom</w:delText>
            </w:r>
            <w:r w:rsidDel="00031028">
              <w:rPr>
                <w:noProof/>
                <w:webHidden/>
              </w:rPr>
              <w:tab/>
              <w:delText>89</w:delText>
            </w:r>
          </w:del>
        </w:p>
        <w:p w14:paraId="73E8E668" w14:textId="42B59ED5" w:rsidR="00A51F73" w:rsidDel="00031028" w:rsidRDefault="00A51F73">
          <w:pPr>
            <w:pStyle w:val="TOC2"/>
            <w:tabs>
              <w:tab w:val="right" w:leader="dot" w:pos="9350"/>
            </w:tabs>
            <w:rPr>
              <w:del w:id="170" w:author="Benjamin Donald Clark" w:date="2024-04-18T22:27:00Z"/>
              <w:rFonts w:eastAsiaTheme="minorEastAsia"/>
              <w:noProof/>
            </w:rPr>
          </w:pPr>
          <w:del w:id="171" w:author="Benjamin Donald Clark" w:date="2024-04-18T22:27:00Z">
            <w:r w:rsidRPr="00031028" w:rsidDel="00031028">
              <w:rPr>
                <w:noProof/>
                <w:rPrChange w:id="172" w:author="Benjamin Donald Clark" w:date="2024-04-18T22:27:00Z">
                  <w:rPr>
                    <w:rStyle w:val="Hyperlink"/>
                    <w:noProof/>
                  </w:rPr>
                </w:rPrChange>
              </w:rPr>
              <w:delText>Moth</w:delText>
            </w:r>
            <w:r w:rsidDel="00031028">
              <w:rPr>
                <w:noProof/>
                <w:webHidden/>
              </w:rPr>
              <w:tab/>
              <w:delText>91</w:delText>
            </w:r>
          </w:del>
        </w:p>
        <w:p w14:paraId="48DC27F4" w14:textId="1996EBF0" w:rsidR="00A51F73" w:rsidDel="00031028" w:rsidRDefault="00A51F73">
          <w:pPr>
            <w:pStyle w:val="TOC2"/>
            <w:tabs>
              <w:tab w:val="right" w:leader="dot" w:pos="9350"/>
            </w:tabs>
            <w:rPr>
              <w:del w:id="173" w:author="Benjamin Donald Clark" w:date="2024-04-18T22:27:00Z"/>
              <w:rFonts w:eastAsiaTheme="minorEastAsia"/>
              <w:noProof/>
            </w:rPr>
          </w:pPr>
          <w:del w:id="174" w:author="Benjamin Donald Clark" w:date="2024-04-18T22:27:00Z">
            <w:r w:rsidRPr="00031028" w:rsidDel="00031028">
              <w:rPr>
                <w:noProof/>
                <w:rPrChange w:id="175" w:author="Benjamin Donald Clark" w:date="2024-04-18T22:27:00Z">
                  <w:rPr>
                    <w:rStyle w:val="Hyperlink"/>
                    <w:noProof/>
                  </w:rPr>
                </w:rPrChange>
              </w:rPr>
              <w:delText>Turmeric</w:delText>
            </w:r>
            <w:r w:rsidDel="00031028">
              <w:rPr>
                <w:noProof/>
                <w:webHidden/>
              </w:rPr>
              <w:tab/>
              <w:delText>93</w:delText>
            </w:r>
          </w:del>
        </w:p>
        <w:p w14:paraId="70DE9C29" w14:textId="3BA55912" w:rsidR="00D531BA" w:rsidRDefault="00D531BA" w:rsidP="00D531BA">
          <w:r>
            <w:rPr>
              <w:b/>
              <w:bCs/>
              <w:noProof/>
            </w:rPr>
            <w:fldChar w:fldCharType="end"/>
          </w:r>
          <w:commentRangeEnd w:id="1"/>
          <w:r w:rsidR="00D22CBB">
            <w:rPr>
              <w:rStyle w:val="CommentReference"/>
            </w:rPr>
            <w:commentReference w:id="1"/>
          </w:r>
        </w:p>
      </w:sdtContent>
    </w:sdt>
    <w:p w14:paraId="2719B7B3" w14:textId="77777777" w:rsidR="00D42D3D" w:rsidRDefault="00D42D3D" w:rsidP="000F4FFD">
      <w:pPr>
        <w:pStyle w:val="Heading1"/>
      </w:pPr>
      <w:bookmarkStart w:id="176" w:name="_Toc164371646"/>
      <w:r>
        <w:t>Introduction</w:t>
      </w:r>
      <w:bookmarkEnd w:id="176"/>
    </w:p>
    <w:p w14:paraId="20A90999" w14:textId="23D38C8A" w:rsidR="00D42D3D" w:rsidRDefault="00D42D3D">
      <w:r>
        <w:t>Estimating the total nitrogen inputs to Indian crops used the Input Survey data for the cropping season of 2016-</w:t>
      </w:r>
      <w:commentRangeStart w:id="177"/>
      <w:commentRangeStart w:id="178"/>
      <w:r>
        <w:t>20</w:t>
      </w:r>
      <w:ins w:id="179" w:author="Ruth DeFries" w:date="2024-04-04T04:12:00Z">
        <w:r w:rsidR="000842AB">
          <w:t>1</w:t>
        </w:r>
      </w:ins>
      <w:del w:id="180" w:author="Ruth DeFries" w:date="2024-04-04T04:12:00Z">
        <w:r w:rsidDel="000842AB">
          <w:delText>2</w:delText>
        </w:r>
      </w:del>
      <w:r>
        <w:t>7</w:t>
      </w:r>
      <w:commentRangeEnd w:id="177"/>
      <w:r w:rsidR="000842AB">
        <w:rPr>
          <w:rStyle w:val="CommentReference"/>
        </w:rPr>
        <w:commentReference w:id="177"/>
      </w:r>
      <w:commentRangeEnd w:id="178"/>
      <w:r w:rsidR="005B44A8">
        <w:rPr>
          <w:rStyle w:val="CommentReference"/>
        </w:rPr>
        <w:commentReference w:id="178"/>
      </w:r>
      <w:ins w:id="181" w:author="Ruth DeFries" w:date="2024-04-04T04:12:00Z">
        <w:r w:rsidR="000842AB">
          <w:t xml:space="preserve"> (the most recent available)</w:t>
        </w:r>
      </w:ins>
      <w:r>
        <w:t>. The data use</w:t>
      </w:r>
      <w:r w:rsidR="00977F70">
        <w:t>d</w:t>
      </w:r>
      <w:r>
        <w:t xml:space="preserve"> </w:t>
      </w:r>
      <w:r w:rsidR="00977F70">
        <w:t>five</w:t>
      </w:r>
      <w:r>
        <w:t xml:space="preserve"> different tables to compute the total amount of nitrogen added to a hectare within a district. The raw data had </w:t>
      </w:r>
      <w:del w:id="182" w:author="Ruth DeFries" w:date="2024-04-04T04:12:00Z">
        <w:r w:rsidDel="000842AB">
          <w:delText>on the order of upwards of</w:delText>
        </w:r>
      </w:del>
      <w:ins w:id="183" w:author="Ruth DeFries" w:date="2024-04-04T04:12:00Z">
        <w:r w:rsidR="000842AB">
          <w:t>approximately</w:t>
        </w:r>
      </w:ins>
      <w:r>
        <w:t xml:space="preserve"> 15% of values that where not plausible</w:t>
      </w:r>
      <w:ins w:id="184" w:author="Ruth DeFries" w:date="2024-04-04T04:13:00Z">
        <w:r w:rsidR="000842AB">
          <w:t xml:space="preserve"> according to </w:t>
        </w:r>
        <w:commentRangeStart w:id="185"/>
        <w:commentRangeStart w:id="186"/>
        <w:r w:rsidR="000842AB">
          <w:t>realistic values of nitrogen application</w:t>
        </w:r>
        <w:commentRangeEnd w:id="185"/>
        <w:r w:rsidR="000842AB">
          <w:rPr>
            <w:rStyle w:val="CommentReference"/>
          </w:rPr>
          <w:commentReference w:id="185"/>
        </w:r>
      </w:ins>
      <w:commentRangeEnd w:id="186"/>
      <w:r w:rsidR="005B44A8">
        <w:rPr>
          <w:rStyle w:val="CommentReference"/>
        </w:rPr>
        <w:commentReference w:id="186"/>
      </w:r>
      <w:ins w:id="187" w:author="Benjamin Donald Clark" w:date="2024-04-04T15:53:00Z">
        <w:r w:rsidR="005B44A8">
          <w:t xml:space="preserve"> when compared to the broad distribution of recommendations in the Soil Health Cards data and crop requirements reported in the </w:t>
        </w:r>
        <w:proofErr w:type="spellStart"/>
        <w:r w:rsidR="005B44A8">
          <w:t>SeedNet</w:t>
        </w:r>
        <w:proofErr w:type="spellEnd"/>
        <w:r w:rsidR="005B44A8">
          <w:t xml:space="preserve"> data</w:t>
        </w:r>
      </w:ins>
      <w:r>
        <w:t>. To better represent the total nitrogen inputs to the cropping system, five different methods for cleaning the data are presented.</w:t>
      </w:r>
    </w:p>
    <w:p w14:paraId="0FE1F592" w14:textId="77777777" w:rsidR="00D42D3D" w:rsidRDefault="00D42D3D" w:rsidP="000F4FFD">
      <w:pPr>
        <w:pStyle w:val="Heading1"/>
      </w:pPr>
      <w:bookmarkStart w:id="188" w:name="_Toc164371647"/>
      <w:r>
        <w:t>Input Survey</w:t>
      </w:r>
      <w:bookmarkEnd w:id="188"/>
    </w:p>
    <w:p w14:paraId="6A96A459" w14:textId="033772CF" w:rsidR="00D42D3D" w:rsidRDefault="00D42D3D">
      <w:r>
        <w:t>The Input Survey is a</w:t>
      </w:r>
      <w:del w:id="189" w:author="Ruth DeFries" w:date="2024-04-04T04:14:00Z">
        <w:r w:rsidDel="000842AB">
          <w:delText>n</w:delText>
        </w:r>
      </w:del>
      <w:r>
        <w:t xml:space="preserve"> national survey carried out every five years. The survey is conducted at </w:t>
      </w:r>
      <w:r w:rsidR="000F4FFD">
        <w:t>the district</w:t>
      </w:r>
      <w:r>
        <w:t xml:space="preserve"> level and</w:t>
      </w:r>
      <w:del w:id="190" w:author="Benjamin Donald Clark" w:date="2024-04-18T22:27:00Z">
        <w:r w:rsidDel="00031028">
          <w:delText xml:space="preserve"> </w:delText>
        </w:r>
      </w:del>
      <w:r>
        <w:t xml:space="preserve"> collects data on the agricultural crops grown and their inputs. </w:t>
      </w:r>
      <w:r w:rsidR="00E5463B">
        <w:t>It is described as</w:t>
      </w:r>
      <w:ins w:id="191" w:author="Ruth DeFries" w:date="2024-04-04T04:14:00Z">
        <w:r w:rsidR="000842AB">
          <w:t>:</w:t>
        </w:r>
      </w:ins>
      <w:r w:rsidR="00E5463B">
        <w:t xml:space="preserve"> </w:t>
      </w:r>
    </w:p>
    <w:p w14:paraId="302BE105" w14:textId="3E79E497" w:rsidR="00E5463B" w:rsidRPr="00E5463B" w:rsidDel="000842AB" w:rsidRDefault="00E5463B">
      <w:pPr>
        <w:rPr>
          <w:del w:id="192" w:author="Ruth DeFries" w:date="2024-04-04T04:15:00Z"/>
        </w:rPr>
      </w:pPr>
      <w:del w:id="193" w:author="Benjamin Donald Clark" w:date="2024-04-18T10:41:00Z">
        <w:r w:rsidDel="00E21EA3">
          <w:delText>“</w:delText>
        </w:r>
      </w:del>
      <w:ins w:id="194" w:author="Benjamin Donald Clark" w:date="2024-04-18T10:41:00Z">
        <w:r w:rsidR="00E21EA3">
          <w:t>"</w:t>
        </w:r>
      </w:ins>
      <w:r w:rsidRPr="00E5463B">
        <w:t>The main objective of the survey is to generate data on consumption of various agricultural inputs, according to major size-groups of operational holdings, viz.,      marginal (below </w:t>
      </w:r>
      <w:r>
        <w:t>1 ha</w:t>
      </w:r>
      <w:r w:rsidRPr="00E5463B">
        <w:t> .), small (1- 1.99 ha.), semi-medium (2- 3.99 ha.), medium  (4- 9.99 ha.) and large (</w:t>
      </w:r>
      <w:r>
        <w:t>10 ha</w:t>
      </w:r>
      <w:r w:rsidRPr="00E5463B">
        <w:t xml:space="preserve">. and above), for getting an insight into the consumption pattern of inputs by various categories of farmers. This information is vital for planning </w:t>
      </w:r>
      <w:ins w:id="195" w:author="Benjamin Donald Clark" w:date="2024-04-18T22:28:00Z">
        <w:r w:rsidR="00031028">
          <w:t xml:space="preserve">the </w:t>
        </w:r>
      </w:ins>
      <w:r w:rsidRPr="00E5463B">
        <w:t>production, imports</w:t>
      </w:r>
      <w:ins w:id="196" w:author="Benjamin Donald Clark" w:date="2024-04-18T22:28:00Z">
        <w:r w:rsidR="00031028">
          <w:t>,</w:t>
        </w:r>
      </w:ins>
      <w:r w:rsidRPr="00E5463B">
        <w:t xml:space="preserve"> and </w:t>
      </w:r>
      <w:r w:rsidRPr="00E5463B">
        <w:lastRenderedPageBreak/>
        <w:t>distribution of fertilizers. The inputs covered in the survey include chemical fertilizers, HYV seeds, pesticides, farmyard manures/compost, bio-fertilizers, agricultural implements and machinery, livestock</w:t>
      </w:r>
      <w:ins w:id="197" w:author="Benjamin Donald Clark" w:date="2024-04-18T22:28:00Z">
        <w:r w:rsidR="00031028">
          <w:t>,</w:t>
        </w:r>
      </w:ins>
      <w:r w:rsidRPr="00E5463B">
        <w:t xml:space="preserve"> and agricultural credit</w:t>
      </w:r>
      <w:ins w:id="198" w:author="Benjamin Donald Clark" w:date="2024-04-18T22:28:00Z">
        <w:r w:rsidR="00031028">
          <w:t>,</w:t>
        </w:r>
      </w:ins>
      <w:r w:rsidRPr="00E5463B">
        <w:t xml:space="preserve"> besides</w:t>
      </w:r>
      <w:r>
        <w:t xml:space="preserve"> </w:t>
      </w:r>
      <w:r w:rsidRPr="00E5463B">
        <w:t>data on input use</w:t>
      </w:r>
      <w:ins w:id="199" w:author="Benjamin Donald Clark" w:date="2024-04-18T22:28:00Z">
        <w:r w:rsidR="00031028">
          <w:t>,</w:t>
        </w:r>
      </w:ins>
      <w:r w:rsidRPr="00E5463B">
        <w:t xml:space="preserve"> including use of certified/notified seeds, </w:t>
      </w:r>
      <w:del w:id="200" w:author="Benjamin Donald Clark" w:date="2024-04-18T22:28:00Z">
        <w:r w:rsidRPr="00E5463B" w:rsidDel="00031028">
          <w:delText xml:space="preserve">high </w:delText>
        </w:r>
      </w:del>
      <w:ins w:id="201" w:author="Benjamin Donald Clark" w:date="2024-04-18T22:28:00Z">
        <w:r w:rsidR="00031028" w:rsidRPr="00E5463B">
          <w:t>high</w:t>
        </w:r>
        <w:r w:rsidR="00031028">
          <w:t>-</w:t>
        </w:r>
      </w:ins>
      <w:r w:rsidRPr="00E5463B">
        <w:t>yielding variety seeds, pest control measurements adopted by cultivators, educational qualification, age and size of households of operational holders are captured through Input Survey.</w:t>
      </w:r>
      <w:del w:id="202" w:author="Benjamin Donald Clark" w:date="2024-04-18T10:41:00Z">
        <w:r w:rsidRPr="00E5463B" w:rsidDel="00E21EA3">
          <w:delText>”</w:delText>
        </w:r>
      </w:del>
      <w:ins w:id="203" w:author="Benjamin Donald Clark" w:date="2024-04-18T10:41:00Z">
        <w:r w:rsidR="00E21EA3">
          <w:t>"</w:t>
        </w:r>
      </w:ins>
    </w:p>
    <w:p w14:paraId="1E644BDE" w14:textId="77777777" w:rsidR="00E5463B" w:rsidRDefault="00E5463B">
      <w:del w:id="204" w:author="Ruth DeFries" w:date="2024-04-04T04:15:00Z">
        <w:r w:rsidRPr="00E5463B" w:rsidDel="000842AB">
          <w:delText>On their website.</w:delText>
        </w:r>
      </w:del>
      <w:r w:rsidRPr="00E5463B">
        <w:t xml:space="preserve"> </w:t>
      </w:r>
    </w:p>
    <w:p w14:paraId="08BF4F54" w14:textId="79809077" w:rsidR="000F4FFD" w:rsidRDefault="000F4FFD">
      <w:r>
        <w:t>The sample design</w:t>
      </w:r>
      <w:ins w:id="205" w:author="Benjamin Donald Clark" w:date="2024-04-18T22:28:00Z">
        <w:r w:rsidR="00031028">
          <w:t>,</w:t>
        </w:r>
      </w:ins>
      <w:r>
        <w:t xml:space="preserve"> according to the final report</w:t>
      </w:r>
      <w:ins w:id="206" w:author="Benjamin Donald Clark" w:date="2024-04-18T22:28:00Z">
        <w:r w:rsidR="00031028">
          <w:t>,</w:t>
        </w:r>
      </w:ins>
      <w:r>
        <w:t xml:space="preserve"> was:</w:t>
      </w:r>
    </w:p>
    <w:p w14:paraId="2E530E87" w14:textId="40967FF2" w:rsidR="00E5463B" w:rsidRDefault="00E5463B">
      <w:r>
        <w:t xml:space="preserve"> </w:t>
      </w:r>
      <w:del w:id="207" w:author="Benjamin Donald Clark" w:date="2024-04-18T10:41:00Z">
        <w:r w:rsidDel="00E21EA3">
          <w:delText>“</w:delText>
        </w:r>
      </w:del>
      <w:ins w:id="208" w:author="Benjamin Donald Clark" w:date="2024-04-18T10:41:00Z">
        <w:r w:rsidR="00E21EA3">
          <w:t>"</w:t>
        </w:r>
      </w:ins>
      <w:r w:rsidR="000F4FFD">
        <w:t>A</w:t>
      </w:r>
      <w:r>
        <w:t xml:space="preserve"> two-stage stratified sampling was adopted for the Input Survey 2016-17. Tehsils/CD Blocks constitute the strata, villages within a stratum form the first-stage units and</w:t>
      </w:r>
      <w:r w:rsidR="000F4FFD">
        <w:t xml:space="preserve"> </w:t>
      </w:r>
      <w:r>
        <w:t xml:space="preserve">Operational </w:t>
      </w:r>
      <w:proofErr w:type="gramStart"/>
      <w:r>
        <w:t>Holdings'</w:t>
      </w:r>
      <w:proofErr w:type="gramEnd"/>
      <w:r>
        <w:t xml:space="preserve"> in the selected villages as second-stage units. The sample size of first stage units will be 7 per cent of the total number of villages from each stratum. Survey was conducted in all States/UTs. However, in case of Punjab, the data of 13 districts were destroyed in Flood as such the estimate at State level has been generated by applying appropriate statistical technique based on data of 9 districts</w:t>
      </w:r>
      <w:del w:id="209" w:author="Benjamin Donald Clark" w:date="2024-04-18T10:41:00Z">
        <w:r w:rsidDel="00E21EA3">
          <w:delText>.</w:delText>
        </w:r>
        <w:r w:rsidR="000F4FFD" w:rsidDel="00E21EA3">
          <w:delText>”</w:delText>
        </w:r>
      </w:del>
      <w:ins w:id="210" w:author="Benjamin Donald Clark" w:date="2024-04-18T10:41:00Z">
        <w:r w:rsidR="00E21EA3">
          <w:t>."</w:t>
        </w:r>
      </w:ins>
    </w:p>
    <w:p w14:paraId="43610FAF" w14:textId="03D0B6B7" w:rsidR="000F4FFD" w:rsidRDefault="000F4FFD">
      <w:r>
        <w:t xml:space="preserve">With the sample size and methodology  as </w:t>
      </w:r>
      <w:del w:id="211" w:author="Benjamin Donald Clark" w:date="2024-04-18T10:41:00Z">
        <w:r w:rsidDel="00E21EA3">
          <w:delText>“</w:delText>
        </w:r>
      </w:del>
      <w:ins w:id="212" w:author="Benjamin Donald Clark" w:date="2024-04-18T10:41:00Z">
        <w:r w:rsidR="00E21EA3">
          <w:t>"</w:t>
        </w:r>
      </w:ins>
      <w:r>
        <w:t xml:space="preserve">Seven percent villages in each State were covered for Input Survey 2016-17. </w:t>
      </w:r>
      <w:proofErr w:type="gramStart"/>
      <w:r>
        <w:t>These 7</w:t>
      </w:r>
      <w:proofErr w:type="gramEnd"/>
      <w:r>
        <w:t xml:space="preserve"> percent villages were selected randomly out of 20 percent villages already selected for Phase-II of Agriculture Census 2015-16 for purpose of preparation of sampling frame. In selected villages, operational holdings were grouped into </w:t>
      </w:r>
      <w:r w:rsidR="00AE2212">
        <w:t>the following</w:t>
      </w:r>
      <w:r>
        <w:t xml:space="preserve"> five size-groups of operational holdings:- </w:t>
      </w:r>
      <w:proofErr w:type="spellStart"/>
      <w:r>
        <w:t>Sl.No</w:t>
      </w:r>
      <w:proofErr w:type="spellEnd"/>
      <w:r>
        <w:t xml:space="preserve">. Operated area Size-group of holding </w:t>
      </w:r>
      <w:proofErr w:type="spellStart"/>
      <w:r>
        <w:t>i</w:t>
      </w:r>
      <w:proofErr w:type="spellEnd"/>
      <w:r>
        <w:t xml:space="preserve"> Below 1 ha. Marginal ii 1 ha. and above but below 2 ha. Small iii 2 ha. and above but below 4 ha. Semi-medium iv 4 ha. and above but below 10 ha. and </w:t>
      </w:r>
      <w:r w:rsidR="00AE2212">
        <w:t>medium</w:t>
      </w:r>
      <w:r>
        <w:t xml:space="preserve"> v 10 ha. and above. Large 2.6.2 Four operational holdings were selected from each of the </w:t>
      </w:r>
      <w:r w:rsidR="00AE2212">
        <w:t>above-mentioned</w:t>
      </w:r>
      <w:r>
        <w:t xml:space="preserve"> five size groups of operational holdings. The selection was made separately from each of these size groups following Sample Random Sampling method. If in a particular size group, the total number of operational holdings were less than 4, all the holdings of that size group were covered. The data for Input Survey was collected through field </w:t>
      </w:r>
      <w:del w:id="213" w:author="Benjamin Donald Clark" w:date="2024-04-18T10:43:00Z">
        <w:r w:rsidDel="00E21EA3">
          <w:delText xml:space="preserve">enquiries </w:delText>
        </w:r>
      </w:del>
      <w:ins w:id="214" w:author="Benjamin Donald Clark" w:date="2024-04-18T10:43:00Z">
        <w:r w:rsidR="00E21EA3">
          <w:t xml:space="preserve">inquiries </w:t>
        </w:r>
      </w:ins>
      <w:r>
        <w:t xml:space="preserve">from these selected operational holders of sampled </w:t>
      </w:r>
      <w:r w:rsidR="001E4866">
        <w:t>villages</w:t>
      </w:r>
      <w:del w:id="215" w:author="Benjamin Donald Clark" w:date="2024-04-18T10:41:00Z">
        <w:r w:rsidR="001E4866" w:rsidDel="00E21EA3">
          <w:delText>.</w:delText>
        </w:r>
        <w:r w:rsidDel="00E21EA3">
          <w:delText>”</w:delText>
        </w:r>
      </w:del>
      <w:ins w:id="216" w:author="Benjamin Donald Clark" w:date="2024-04-18T10:41:00Z">
        <w:r w:rsidR="00E21EA3">
          <w:t>."</w:t>
        </w:r>
      </w:ins>
    </w:p>
    <w:p w14:paraId="7DA380B7" w14:textId="77777777" w:rsidR="000F4FFD" w:rsidRDefault="000F4FFD">
      <w:r>
        <w:t xml:space="preserve">More information on the Input Survey of 2016-2017 can be found at </w:t>
      </w:r>
      <w:hyperlink r:id="rId12" w:history="1">
        <w:r>
          <w:rPr>
            <w:rStyle w:val="Hyperlink"/>
          </w:rPr>
          <w:t>All India Report (da.gov.in)</w:t>
        </w:r>
      </w:hyperlink>
      <w:r>
        <w:t>.</w:t>
      </w:r>
    </w:p>
    <w:p w14:paraId="048DEC03" w14:textId="77777777" w:rsidR="000F4FFD" w:rsidRDefault="00BB68F0" w:rsidP="00977F70">
      <w:pPr>
        <w:pStyle w:val="Heading1"/>
      </w:pPr>
      <w:bookmarkStart w:id="217" w:name="_Toc164371648"/>
      <w:r>
        <w:t>Estimating Total Nitrogen Input</w:t>
      </w:r>
      <w:bookmarkEnd w:id="217"/>
    </w:p>
    <w:p w14:paraId="53A3E88F" w14:textId="3F5DF3DF" w:rsidR="00977F70" w:rsidRDefault="00BB68F0">
      <w:r>
        <w:t xml:space="preserve">The estimate for total nitrogen used </w:t>
      </w:r>
      <w:r w:rsidR="00977F70">
        <w:t>five</w:t>
      </w:r>
      <w:r>
        <w:t xml:space="preserve"> tables that included data on inorganic fertilizer (Table 4), farmyard manure (Table 5E)</w:t>
      </w:r>
      <w:r w:rsidR="00977F70">
        <w:t xml:space="preserve">, </w:t>
      </w:r>
      <w:r w:rsidR="00AE2212">
        <w:t>oil</w:t>
      </w:r>
      <w:ins w:id="218" w:author="Benjamin Donald Clark" w:date="2024-04-18T10:42:00Z">
        <w:r w:rsidR="00E21EA3">
          <w:t xml:space="preserve"> </w:t>
        </w:r>
      </w:ins>
      <w:r w:rsidR="00AE2212">
        <w:t>cake</w:t>
      </w:r>
      <w:del w:id="219" w:author="Benjamin Donald Clark" w:date="2024-04-18T10:42:00Z">
        <w:r w:rsidR="00AE2212" w:rsidDel="00E21EA3">
          <w:delText>s</w:delText>
        </w:r>
      </w:del>
      <w:r w:rsidR="00977F70">
        <w:t xml:space="preserve"> (Table 5F)</w:t>
      </w:r>
      <w:ins w:id="220" w:author="Benjamin Donald Clark" w:date="2024-04-18T10:42:00Z">
        <w:r w:rsidR="00E21EA3">
          <w:t>,</w:t>
        </w:r>
      </w:ins>
      <w:ins w:id="221" w:author="Benjamin Donald Clark" w:date="2024-04-18T10:43:00Z">
        <w:r w:rsidR="00E21EA3">
          <w:t xml:space="preserve"> other manure (Table 5G),</w:t>
        </w:r>
      </w:ins>
      <w:r w:rsidR="00977F70">
        <w:t xml:space="preserve"> and green manure (Table 5LA). Nitrogen content was directly reported for inorganic fertilizer</w:t>
      </w:r>
      <w:ins w:id="222" w:author="Benjamin Donald Clark" w:date="2024-04-18T10:42:00Z">
        <w:r w:rsidR="00E21EA3">
          <w:t>,</w:t>
        </w:r>
      </w:ins>
      <w:r w:rsidR="00977F70">
        <w:t xml:space="preserve"> while for farmyard manure, </w:t>
      </w:r>
      <w:r w:rsidR="00AE2212">
        <w:t>oil</w:t>
      </w:r>
      <w:ins w:id="223" w:author="Benjamin Donald Clark" w:date="2024-04-18T10:42:00Z">
        <w:r w:rsidR="00E21EA3">
          <w:t xml:space="preserve"> </w:t>
        </w:r>
      </w:ins>
      <w:r w:rsidR="00AE2212">
        <w:t>cake</w:t>
      </w:r>
      <w:del w:id="224" w:author="Benjamin Donald Clark" w:date="2024-04-18T10:42:00Z">
        <w:r w:rsidR="00AE2212" w:rsidDel="00E21EA3">
          <w:delText>s</w:delText>
        </w:r>
      </w:del>
      <w:r w:rsidR="00977F70">
        <w:t xml:space="preserve"> and green manure</w:t>
      </w:r>
      <w:ins w:id="225" w:author="Benjamin Donald Clark" w:date="2024-04-18T10:42:00Z">
        <w:r w:rsidR="00E21EA3">
          <w:t>,</w:t>
        </w:r>
      </w:ins>
      <w:r w:rsidR="00977F70">
        <w:t xml:space="preserve"> nitrogen values were assembled </w:t>
      </w:r>
      <w:r w:rsidR="00977F70">
        <w:lastRenderedPageBreak/>
        <w:t xml:space="preserve">from the </w:t>
      </w:r>
      <w:commentRangeStart w:id="226"/>
      <w:commentRangeStart w:id="227"/>
      <w:r w:rsidR="00977F70">
        <w:t>literature</w:t>
      </w:r>
      <w:commentRangeEnd w:id="226"/>
      <w:r w:rsidR="002F7B90">
        <w:rPr>
          <w:rStyle w:val="CommentReference"/>
        </w:rPr>
        <w:commentReference w:id="226"/>
      </w:r>
      <w:commentRangeEnd w:id="227"/>
      <w:r w:rsidR="005B44A8">
        <w:rPr>
          <w:rStyle w:val="CommentReference"/>
        </w:rPr>
        <w:commentReference w:id="227"/>
      </w:r>
      <w:r w:rsidR="00977F70">
        <w:t xml:space="preserve">. Monte Carlo simulation was </w:t>
      </w:r>
      <w:r w:rsidR="00AE2212">
        <w:t>used</w:t>
      </w:r>
      <w:r w:rsidR="00977F70">
        <w:t xml:space="preserve"> to build </w:t>
      </w:r>
      <w:r w:rsidR="00AE2212">
        <w:t>distribution</w:t>
      </w:r>
      <w:ins w:id="228" w:author="Benjamin Donald Clark" w:date="2024-04-18T10:42:00Z">
        <w:r w:rsidR="00E21EA3">
          <w:t>s</w:t>
        </w:r>
      </w:ins>
      <w:r w:rsidR="00977F70">
        <w:t xml:space="preserve"> of the nitrogen content for farmyard manure, </w:t>
      </w:r>
      <w:r w:rsidR="00AE2212">
        <w:t>oil</w:t>
      </w:r>
      <w:ins w:id="229" w:author="Benjamin Donald Clark" w:date="2024-04-18T10:42:00Z">
        <w:r w:rsidR="00E21EA3">
          <w:t xml:space="preserve"> </w:t>
        </w:r>
      </w:ins>
      <w:r w:rsidR="00AE2212">
        <w:t>cake</w:t>
      </w:r>
      <w:r w:rsidR="00977F70">
        <w:t xml:space="preserve">, </w:t>
      </w:r>
      <w:ins w:id="230" w:author="Benjamin Donald Clark" w:date="2024-04-18T10:42:00Z">
        <w:r w:rsidR="00E21EA3">
          <w:t xml:space="preserve">other manure </w:t>
        </w:r>
      </w:ins>
      <w:del w:id="231" w:author="Benjamin Donald Clark" w:date="2024-04-18T10:42:00Z">
        <w:r w:rsidR="00977F70" w:rsidDel="00E21EA3">
          <w:delText xml:space="preserve">compost </w:delText>
        </w:r>
      </w:del>
      <w:r w:rsidR="00977F70">
        <w:t xml:space="preserve">and green manure. In the Input Survey only the area where green manure is grown is reported and not the quantity produced as in the case of the other fertilizer. Monte Carlo simulation </w:t>
      </w:r>
      <w:r w:rsidR="00AE2212">
        <w:t>was</w:t>
      </w:r>
      <w:r w:rsidR="00977F70">
        <w:t xml:space="preserve"> used to build </w:t>
      </w:r>
      <w:ins w:id="232" w:author="Benjamin Donald Clark" w:date="2024-04-18T10:41:00Z">
        <w:r w:rsidR="00E21EA3">
          <w:t xml:space="preserve">a </w:t>
        </w:r>
      </w:ins>
      <w:r w:rsidR="00AE2212">
        <w:t>distribution</w:t>
      </w:r>
      <w:r w:rsidR="00977F70">
        <w:t xml:space="preserve"> of green manure </w:t>
      </w:r>
      <w:del w:id="233" w:author="Benjamin Donald Clark" w:date="2024-04-18T10:26:00Z">
        <w:r w:rsidR="00977F70" w:rsidDel="00E21EA3">
          <w:delText xml:space="preserve">quantities </w:delText>
        </w:r>
      </w:del>
      <w:ins w:id="234" w:author="Benjamin Donald Clark" w:date="2024-04-18T10:26:00Z">
        <w:r w:rsidR="00E21EA3">
          <w:t xml:space="preserve">nitrogen additions </w:t>
        </w:r>
      </w:ins>
      <w:r w:rsidR="00977F70">
        <w:t xml:space="preserve">using values from the literature. </w:t>
      </w:r>
    </w:p>
    <w:p w14:paraId="521D9C00" w14:textId="77777777" w:rsidR="00977F70" w:rsidRDefault="00977F70" w:rsidP="00977F70">
      <w:pPr>
        <w:pStyle w:val="Heading2"/>
        <w:rPr>
          <w:ins w:id="235" w:author="Benjamin Donald Clark" w:date="2024-04-18T10:27:00Z"/>
        </w:rPr>
      </w:pPr>
      <w:bookmarkStart w:id="236" w:name="_Toc164371649"/>
      <w:r>
        <w:t>Cleaning The Input Tables</w:t>
      </w:r>
      <w:bookmarkEnd w:id="236"/>
    </w:p>
    <w:p w14:paraId="545F1C22" w14:textId="6E12F85D" w:rsidR="00E21EA3" w:rsidRPr="00E21EA3" w:rsidRDefault="00E21EA3" w:rsidP="00E21EA3">
      <w:pPr>
        <w:pStyle w:val="Heading2"/>
      </w:pPr>
      <w:bookmarkStart w:id="237" w:name="_Toc164371650"/>
      <w:ins w:id="238" w:author="Benjamin Donald Clark" w:date="2024-04-18T10:27:00Z">
        <w:r>
          <w:t>Inorganic Inputs</w:t>
        </w:r>
      </w:ins>
      <w:bookmarkEnd w:id="237"/>
    </w:p>
    <w:p w14:paraId="5CA81129" w14:textId="251AA6C3" w:rsidR="002F7B90" w:rsidRDefault="00977F70" w:rsidP="00977F70">
      <w:pPr>
        <w:rPr>
          <w:ins w:id="239" w:author="Ruth DeFries" w:date="2024-04-04T04:34:00Z"/>
        </w:rPr>
      </w:pPr>
      <w:r>
        <w:t>The input table</w:t>
      </w:r>
      <w:del w:id="240" w:author="Benjamin Donald Clark" w:date="2024-04-18T10:28:00Z">
        <w:r w:rsidDel="00E21EA3">
          <w:delText>s</w:delText>
        </w:r>
      </w:del>
      <w:r>
        <w:t xml:space="preserve"> contain</w:t>
      </w:r>
      <w:r w:rsidR="00A732DE">
        <w:t>ed</w:t>
      </w:r>
      <w:r>
        <w:t xml:space="preserve"> invalid data </w:t>
      </w:r>
      <w:r w:rsidR="00EF03DB">
        <w:t>up to</w:t>
      </w:r>
      <w:r>
        <w:t xml:space="preserve"> approximately 15% of the records. Five </w:t>
      </w:r>
      <w:ins w:id="241" w:author="Ruth DeFries" w:date="2024-04-04T04:17:00Z">
        <w:r w:rsidR="000842AB">
          <w:t xml:space="preserve">candidate </w:t>
        </w:r>
      </w:ins>
      <w:r>
        <w:t xml:space="preserve">methods </w:t>
      </w:r>
      <w:r w:rsidR="00EF03DB">
        <w:t>were</w:t>
      </w:r>
      <w:r>
        <w:t xml:space="preserve"> developed to correct the input data. </w:t>
      </w:r>
      <w:r w:rsidR="00664E78">
        <w:t xml:space="preserve">All five methods assumed the unrealistically high values of nitrogen per hectare were caused by their values </w:t>
      </w:r>
      <w:del w:id="242" w:author="Ruth DeFries" w:date="2024-04-04T04:17:00Z">
        <w:r w:rsidR="00664E78" w:rsidDel="000842AB">
          <w:delText xml:space="preserve"> </w:delText>
        </w:r>
      </w:del>
      <w:r w:rsidR="00664E78">
        <w:t xml:space="preserve">being reported in units other than the stated </w:t>
      </w:r>
      <w:proofErr w:type="spellStart"/>
      <w:r w:rsidR="00664E78">
        <w:t>ton</w:t>
      </w:r>
      <w:ins w:id="243" w:author="Ruth DeFries" w:date="2024-04-04T04:17:00Z">
        <w:r w:rsidR="000842AB">
          <w:t>n</w:t>
        </w:r>
      </w:ins>
      <w:r w:rsidR="00664E78">
        <w:t>es</w:t>
      </w:r>
      <w:proofErr w:type="spellEnd"/>
      <w:r w:rsidR="00664E78">
        <w:t xml:space="preserve">. </w:t>
      </w:r>
      <w:r w:rsidR="00EF03DB">
        <w:t xml:space="preserve">The five methods for adjusting the very high values are all based on the same </w:t>
      </w:r>
      <w:r w:rsidR="00142404">
        <w:t>basic</w:t>
      </w:r>
      <w:r w:rsidR="00EF03DB">
        <w:t xml:space="preserve"> approach. </w:t>
      </w:r>
      <w:ins w:id="244" w:author="Ruth DeFries" w:date="2024-04-04T04:18:00Z">
        <w:r w:rsidR="000842AB">
          <w:t>F</w:t>
        </w:r>
      </w:ins>
      <w:del w:id="245" w:author="Ruth DeFries" w:date="2024-04-04T04:18:00Z">
        <w:r w:rsidR="00EF03DB" w:rsidDel="000842AB">
          <w:delText>Where</w:delText>
        </w:r>
        <w:r w:rsidR="00A732DE" w:rsidDel="000842AB">
          <w:delText>,</w:delText>
        </w:r>
        <w:r w:rsidR="00EF03DB" w:rsidDel="000842AB">
          <w:delText xml:space="preserve"> f</w:delText>
        </w:r>
      </w:del>
      <w:r w:rsidR="00EF03DB">
        <w:t>irst</w:t>
      </w:r>
      <w:ins w:id="246" w:author="Benjamin Donald Clark" w:date="2024-04-18T10:41:00Z">
        <w:r w:rsidR="00E21EA3">
          <w:t>,</w:t>
        </w:r>
      </w:ins>
      <w:r w:rsidR="00EF03DB">
        <w:t xml:space="preserve"> the median nitrogen per hectare for each crop was computed. Next</w:t>
      </w:r>
      <w:ins w:id="247" w:author="Benjamin Donald Clark" w:date="2024-04-18T10:41:00Z">
        <w:r w:rsidR="00E21EA3">
          <w:t>,</w:t>
        </w:r>
      </w:ins>
      <w:r w:rsidR="00EF03DB">
        <w:t xml:space="preserve"> each </w:t>
      </w:r>
      <w:del w:id="248" w:author="Benjamin Donald Clark" w:date="2024-04-18T10:41:00Z">
        <w:r w:rsidR="00EF03DB" w:rsidDel="00E21EA3">
          <w:delText xml:space="preserve">record’s </w:delText>
        </w:r>
      </w:del>
      <w:ins w:id="249" w:author="Benjamin Donald Clark" w:date="2024-04-18T10:41:00Z">
        <w:r w:rsidR="00E21EA3">
          <w:t xml:space="preserve">record's </w:t>
        </w:r>
      </w:ins>
      <w:r w:rsidR="00EF03DB">
        <w:t xml:space="preserve">value for nitrogen per hectare was divided by 1 (no change), 10 (data reported in quintiles), 100, and 1000 (data reported </w:t>
      </w:r>
      <w:del w:id="250" w:author="Benjamin Donald Clark" w:date="2024-04-18T10:41:00Z">
        <w:r w:rsidR="00EF03DB" w:rsidDel="00E21EA3">
          <w:delText xml:space="preserve">in </w:delText>
        </w:r>
      </w:del>
      <w:r w:rsidR="00EF03DB">
        <w:t xml:space="preserve">in kilograms). </w:t>
      </w:r>
      <w:commentRangeStart w:id="251"/>
      <w:commentRangeStart w:id="252"/>
      <w:ins w:id="253" w:author="Ruth DeFries" w:date="2024-04-04T04:31:00Z">
        <w:r w:rsidR="002F7B90">
          <w:t>For each data point</w:t>
        </w:r>
      </w:ins>
      <w:ins w:id="254" w:author="Ruth DeFries" w:date="2024-04-04T04:33:00Z">
        <w:r w:rsidR="002F7B90">
          <w:t xml:space="preserve"> in the input data</w:t>
        </w:r>
      </w:ins>
      <w:ins w:id="255" w:author="Ruth DeFries" w:date="2024-04-04T04:31:00Z">
        <w:r w:rsidR="002F7B90">
          <w:t xml:space="preserve">, </w:t>
        </w:r>
      </w:ins>
      <w:del w:id="256" w:author="Ruth DeFries" w:date="2024-04-04T04:31:00Z">
        <w:r w:rsidR="00EF03DB" w:rsidDel="002F7B90">
          <w:delText xml:space="preserve">Then </w:delText>
        </w:r>
      </w:del>
      <w:r w:rsidR="00EF03DB">
        <w:t xml:space="preserve">the absolute difference between </w:t>
      </w:r>
      <w:ins w:id="257" w:author="Ruth DeFries" w:date="2024-04-04T04:32:00Z">
        <w:r w:rsidR="002F7B90">
          <w:t>the value with changed units</w:t>
        </w:r>
      </w:ins>
      <w:del w:id="258" w:author="Ruth DeFries" w:date="2024-04-04T04:32:00Z">
        <w:r w:rsidR="00EF03DB" w:rsidDel="002F7B90">
          <w:delText xml:space="preserve">these </w:delText>
        </w:r>
        <w:r w:rsidR="00AE2212" w:rsidDel="002F7B90">
          <w:delText>units</w:delText>
        </w:r>
        <w:r w:rsidR="00EF03DB" w:rsidDel="002F7B90">
          <w:delText xml:space="preserve"> change</w:delText>
        </w:r>
        <w:r w:rsidR="00A732DE" w:rsidDel="002F7B90">
          <w:delText>d</w:delText>
        </w:r>
        <w:r w:rsidR="00EF03DB" w:rsidDel="002F7B90">
          <w:delText xml:space="preserve"> values</w:delText>
        </w:r>
      </w:del>
      <w:r w:rsidR="00EF03DB">
        <w:t xml:space="preserve"> and the median</w:t>
      </w:r>
      <w:ins w:id="259" w:author="Ruth DeFries" w:date="2024-04-04T04:32:00Z">
        <w:r w:rsidR="002F7B90">
          <w:t xml:space="preserve"> for the crop</w:t>
        </w:r>
      </w:ins>
      <w:r w:rsidR="00EF03DB">
        <w:t xml:space="preserve"> </w:t>
      </w:r>
      <w:r w:rsidR="00AE2212">
        <w:t>was</w:t>
      </w:r>
      <w:r w:rsidR="00EF03DB">
        <w:t xml:space="preserve"> computed. </w:t>
      </w:r>
      <w:ins w:id="260" w:author="Ruth DeFries" w:date="2024-04-04T04:32:00Z">
        <w:r w:rsidR="002F7B90">
          <w:t xml:space="preserve">The correction with </w:t>
        </w:r>
      </w:ins>
      <w:del w:id="261" w:author="Ruth DeFries" w:date="2024-04-04T04:33:00Z">
        <w:r w:rsidR="00EF03DB" w:rsidDel="002F7B90">
          <w:delText xml:space="preserve">With </w:delText>
        </w:r>
      </w:del>
      <w:r w:rsidR="00EF03DB">
        <w:t xml:space="preserve">the minimum difference </w:t>
      </w:r>
      <w:ins w:id="262" w:author="Ruth DeFries" w:date="2024-04-04T04:33:00Z">
        <w:r w:rsidR="002F7B90">
          <w:t xml:space="preserve">was </w:t>
        </w:r>
      </w:ins>
      <w:r w:rsidR="00EF03DB">
        <w:t xml:space="preserve">assumed to be the correct unit conversion for the input data. </w:t>
      </w:r>
      <w:commentRangeEnd w:id="251"/>
      <w:r w:rsidR="000F5971">
        <w:rPr>
          <w:rStyle w:val="CommentReference"/>
        </w:rPr>
        <w:commentReference w:id="251"/>
      </w:r>
      <w:commentRangeEnd w:id="252"/>
      <w:r w:rsidR="0016582A">
        <w:rPr>
          <w:rStyle w:val="CommentReference"/>
        </w:rPr>
        <w:commentReference w:id="252"/>
      </w:r>
      <w:ins w:id="263" w:author="Ruth DeFries" w:date="2024-04-04T04:33:00Z">
        <w:r w:rsidR="002F7B90">
          <w:t>Five candidate methods for correc</w:t>
        </w:r>
      </w:ins>
      <w:ins w:id="264" w:author="Ruth DeFries" w:date="2024-04-04T04:34:00Z">
        <w:r w:rsidR="002F7B90">
          <w:t>ting the data are:</w:t>
        </w:r>
      </w:ins>
    </w:p>
    <w:p w14:paraId="18936525" w14:textId="50AA31F2" w:rsidR="000F5971" w:rsidRDefault="000F5971" w:rsidP="00977F70">
      <w:pPr>
        <w:rPr>
          <w:ins w:id="265" w:author="Ruth DeFries" w:date="2024-04-04T04:38:00Z"/>
        </w:rPr>
      </w:pPr>
      <w:commentRangeStart w:id="266"/>
      <w:commentRangeStart w:id="267"/>
      <w:ins w:id="268" w:author="Ruth DeFries" w:date="2024-04-04T04:35:00Z">
        <w:r>
          <w:t xml:space="preserve">1) </w:t>
        </w:r>
      </w:ins>
      <w:r w:rsidR="00EF03DB">
        <w:t xml:space="preserve">The base method is referred to as the </w:t>
      </w:r>
      <w:r w:rsidR="00EF03DB" w:rsidRPr="00EF03DB">
        <w:rPr>
          <w:b/>
          <w:bCs/>
        </w:rPr>
        <w:t>corrected</w:t>
      </w:r>
      <w:r w:rsidR="00EF03DB">
        <w:rPr>
          <w:b/>
          <w:bCs/>
        </w:rPr>
        <w:t xml:space="preserve"> </w:t>
      </w:r>
      <w:r w:rsidR="00EF03DB">
        <w:t xml:space="preserve">method on the graphs in </w:t>
      </w:r>
      <w:del w:id="269" w:author="Benjamin Donald Clark" w:date="2024-04-18T10:41:00Z">
        <w:r w:rsidR="00AE2212" w:rsidDel="00E21EA3">
          <w:delText>appendix</w:delText>
        </w:r>
        <w:r w:rsidR="00A732DE" w:rsidDel="00E21EA3">
          <w:delText xml:space="preserve"> </w:delText>
        </w:r>
      </w:del>
      <w:ins w:id="270" w:author="Benjamin Donald Clark" w:date="2024-04-18T10:41:00Z">
        <w:r w:rsidR="00E21EA3">
          <w:t xml:space="preserve">Appendix </w:t>
        </w:r>
      </w:ins>
      <w:r w:rsidR="00A732DE">
        <w:t>A</w:t>
      </w:r>
      <w:r w:rsidR="00EF03DB">
        <w:t xml:space="preserve">.  </w:t>
      </w:r>
    </w:p>
    <w:p w14:paraId="2C6FAED6" w14:textId="72A0D136" w:rsidR="000F5971" w:rsidRDefault="000F5971" w:rsidP="00977F70">
      <w:pPr>
        <w:rPr>
          <w:ins w:id="271" w:author="Ruth DeFries" w:date="2024-04-04T04:38:00Z"/>
        </w:rPr>
      </w:pPr>
      <w:ins w:id="272" w:author="Ruth DeFries" w:date="2024-04-04T04:38:00Z">
        <w:r>
          <w:t xml:space="preserve">2) </w:t>
        </w:r>
      </w:ins>
      <w:r w:rsidR="0092087D">
        <w:t>The second method assumed the data</w:t>
      </w:r>
      <w:r w:rsidR="00A732DE">
        <w:t xml:space="preserve"> was reported in either </w:t>
      </w:r>
      <w:proofErr w:type="spellStart"/>
      <w:r w:rsidR="00A732DE">
        <w:t>ton</w:t>
      </w:r>
      <w:ins w:id="273" w:author="Ruth DeFries" w:date="2024-04-04T04:35:00Z">
        <w:r>
          <w:t>ne</w:t>
        </w:r>
      </w:ins>
      <w:r w:rsidR="00A732DE">
        <w:t>s</w:t>
      </w:r>
      <w:proofErr w:type="spellEnd"/>
      <w:r w:rsidR="00A732DE">
        <w:t xml:space="preserve">, </w:t>
      </w:r>
      <w:r w:rsidR="00AE2212">
        <w:t>quintiles,</w:t>
      </w:r>
      <w:r w:rsidR="00A732DE">
        <w:t xml:space="preserve"> or kilograms. </w:t>
      </w:r>
      <w:commentRangeStart w:id="274"/>
      <w:ins w:id="275" w:author="Ruth DeFries" w:date="2024-04-04T04:40:00Z">
        <w:r>
          <w:t>This eliminates the possibility of dividing by 100 and assumes that the mistake in units would occur for either quintiles o</w:t>
        </w:r>
        <w:del w:id="276" w:author="Benjamin Donald Clark" w:date="2024-04-04T15:41:00Z">
          <w:r w:rsidDel="0016582A">
            <w:delText xml:space="preserve">f </w:delText>
          </w:r>
        </w:del>
      </w:ins>
      <w:ins w:id="277" w:author="Benjamin Donald Clark" w:date="2024-04-04T15:41:00Z">
        <w:r w:rsidR="0016582A">
          <w:t xml:space="preserve">r </w:t>
        </w:r>
      </w:ins>
      <w:ins w:id="278" w:author="Ruth DeFries" w:date="2024-04-04T04:40:00Z">
        <w:r>
          <w:t>kilograms which are common units</w:t>
        </w:r>
      </w:ins>
      <w:ins w:id="279" w:author="Benjamin Donald Clark" w:date="2024-04-04T15:41:00Z">
        <w:r w:rsidR="0016582A">
          <w:t xml:space="preserve"> using in Government of In</w:t>
        </w:r>
      </w:ins>
      <w:ins w:id="280" w:author="Benjamin Donald Clark" w:date="2024-04-04T15:42:00Z">
        <w:r w:rsidR="0016582A">
          <w:t>dia surveys and reports</w:t>
        </w:r>
      </w:ins>
      <w:ins w:id="281" w:author="Ruth DeFries" w:date="2024-04-04T04:40:00Z">
        <w:r>
          <w:t xml:space="preserve">. </w:t>
        </w:r>
      </w:ins>
      <w:commentRangeEnd w:id="274"/>
      <w:ins w:id="282" w:author="Ruth DeFries" w:date="2024-04-04T04:41:00Z">
        <w:r>
          <w:rPr>
            <w:rStyle w:val="CommentReference"/>
          </w:rPr>
          <w:commentReference w:id="274"/>
        </w:r>
      </w:ins>
      <w:r w:rsidR="00A732DE">
        <w:t xml:space="preserve">The same method was used to find the unit conversion for the input data as in the corrected method. The second method is referred to as </w:t>
      </w:r>
      <w:r w:rsidR="00A732DE" w:rsidRPr="00A732DE">
        <w:rPr>
          <w:b/>
          <w:bCs/>
        </w:rPr>
        <w:t>unit corrected</w:t>
      </w:r>
      <w:r w:rsidR="00A732DE">
        <w:t xml:space="preserve"> on the graphs in appendix A.  </w:t>
      </w:r>
      <w:commentRangeEnd w:id="266"/>
      <w:r>
        <w:rPr>
          <w:rStyle w:val="CommentReference"/>
        </w:rPr>
        <w:commentReference w:id="266"/>
      </w:r>
      <w:commentRangeEnd w:id="267"/>
      <w:r w:rsidR="0016582A">
        <w:rPr>
          <w:rStyle w:val="CommentReference"/>
        </w:rPr>
        <w:commentReference w:id="267"/>
      </w:r>
    </w:p>
    <w:p w14:paraId="5BAC3A69" w14:textId="77777777" w:rsidR="000F5971" w:rsidRDefault="000F5971" w:rsidP="00977F70">
      <w:pPr>
        <w:rPr>
          <w:ins w:id="283" w:author="Ruth DeFries" w:date="2024-04-04T04:42:00Z"/>
        </w:rPr>
      </w:pPr>
      <w:ins w:id="284" w:author="Ruth DeFries" w:date="2024-04-04T04:38:00Z">
        <w:r>
          <w:t>3)</w:t>
        </w:r>
      </w:ins>
      <w:r w:rsidR="00A732DE">
        <w:t>The third method only correct</w:t>
      </w:r>
      <w:r w:rsidR="00AE2212">
        <w:t>ed</w:t>
      </w:r>
      <w:r w:rsidR="00A732DE">
        <w:t xml:space="preserve"> values that were </w:t>
      </w:r>
      <w:del w:id="285" w:author="Ruth DeFries" w:date="2024-04-04T04:42:00Z">
        <w:r w:rsidR="00A732DE" w:rsidDel="000F5971">
          <w:delText>th</w:delText>
        </w:r>
      </w:del>
      <w:del w:id="286" w:author="Ruth DeFries" w:date="2024-04-04T04:41:00Z">
        <w:r w:rsidR="00A732DE" w:rsidDel="000F5971">
          <w:delText>rough</w:delText>
        </w:r>
      </w:del>
      <w:del w:id="287" w:author="Ruth DeFries" w:date="2024-04-04T04:42:00Z">
        <w:r w:rsidR="00A732DE" w:rsidDel="000F5971">
          <w:delText xml:space="preserve"> to be</w:delText>
        </w:r>
      </w:del>
      <w:ins w:id="288" w:author="Ruth DeFries" w:date="2024-04-04T04:42:00Z">
        <w:r>
          <w:t xml:space="preserve">potentially </w:t>
        </w:r>
      </w:ins>
      <w:r w:rsidR="00A732DE">
        <w:t xml:space="preserve"> </w:t>
      </w:r>
      <w:ins w:id="289" w:author="Ruth DeFries" w:date="2024-04-04T04:42:00Z">
        <w:r>
          <w:t>mis-</w:t>
        </w:r>
      </w:ins>
      <w:r w:rsidR="00A732DE">
        <w:t xml:space="preserve">reported in kilograms using the base method. The third method is referred to as </w:t>
      </w:r>
      <w:r w:rsidR="00A732DE" w:rsidRPr="00A732DE">
        <w:rPr>
          <w:b/>
          <w:bCs/>
        </w:rPr>
        <w:t>kg corrected</w:t>
      </w:r>
      <w:r w:rsidR="00A732DE">
        <w:t xml:space="preserve"> on the graphs in appendix A. </w:t>
      </w:r>
    </w:p>
    <w:p w14:paraId="46FC86B1" w14:textId="77777777" w:rsidR="000F5971" w:rsidRDefault="00A732DE" w:rsidP="00977F70">
      <w:pPr>
        <w:rPr>
          <w:ins w:id="290" w:author="Ruth DeFries" w:date="2024-04-04T04:42:00Z"/>
        </w:rPr>
      </w:pPr>
      <w:r>
        <w:t>The last two methods use the Soil Health Card (SHC) recommendation data to qualify if the values reported need</w:t>
      </w:r>
      <w:r w:rsidR="00AE2212">
        <w:t>ed</w:t>
      </w:r>
      <w:r>
        <w:t xml:space="preserve"> unit correction.</w:t>
      </w:r>
      <w:r w:rsidR="00AE2212">
        <w:t xml:space="preserve"> The SHC recommendations vary based on crop, variety, soil type, irrigation, and crop duration. </w:t>
      </w:r>
      <w:r>
        <w:t xml:space="preserve"> </w:t>
      </w:r>
    </w:p>
    <w:p w14:paraId="549CC4C9" w14:textId="6DACCDF1" w:rsidR="000F5971" w:rsidRDefault="000F5971" w:rsidP="00977F70">
      <w:pPr>
        <w:rPr>
          <w:ins w:id="291" w:author="Ruth DeFries" w:date="2024-04-04T04:43:00Z"/>
        </w:rPr>
      </w:pPr>
      <w:ins w:id="292" w:author="Ruth DeFries" w:date="2024-04-04T04:42:00Z">
        <w:r>
          <w:t xml:space="preserve">4) </w:t>
        </w:r>
      </w:ins>
      <w:r w:rsidR="00A732DE">
        <w:t xml:space="preserve">The </w:t>
      </w:r>
      <w:r w:rsidR="00AE2212">
        <w:t>four</w:t>
      </w:r>
      <w:ins w:id="293" w:author="Ruth DeFries" w:date="2024-04-04T04:30:00Z">
        <w:r w:rsidR="002F7B90">
          <w:t>th</w:t>
        </w:r>
      </w:ins>
      <w:r w:rsidR="00A732DE">
        <w:t xml:space="preserve"> method uses the maximum recommended value</w:t>
      </w:r>
      <w:ins w:id="294" w:author="Benjamin Donald Clark" w:date="2024-04-04T15:37:00Z">
        <w:r w:rsidR="0016582A">
          <w:t xml:space="preserve"> from the SHC</w:t>
        </w:r>
      </w:ins>
      <w:r w:rsidR="00AE2212">
        <w:t xml:space="preserve"> and </w:t>
      </w:r>
      <w:commentRangeStart w:id="295"/>
      <w:commentRangeStart w:id="296"/>
      <w:ins w:id="297" w:author="Ruth DeFries" w:date="2024-04-04T04:44:00Z">
        <w:del w:id="298" w:author="Benjamin Donald Clark" w:date="2024-04-04T15:38:00Z">
          <w:r w:rsidR="00D22CBB" w:rsidDel="0016582A">
            <w:delText>truncates values at the maximum value</w:delText>
          </w:r>
        </w:del>
      </w:ins>
      <w:ins w:id="299" w:author="Benjamin Donald Clark" w:date="2024-04-04T15:38:00Z">
        <w:r w:rsidR="0016582A">
          <w:t xml:space="preserve">only applies unit conversion to </w:t>
        </w:r>
      </w:ins>
      <w:ins w:id="300" w:author="Benjamin Donald Clark" w:date="2024-04-04T15:39:00Z">
        <w:r w:rsidR="0016582A">
          <w:t xml:space="preserve">input </w:t>
        </w:r>
      </w:ins>
      <w:ins w:id="301" w:author="Benjamin Donald Clark" w:date="2024-04-04T15:38:00Z">
        <w:r w:rsidR="0016582A">
          <w:t>values above it</w:t>
        </w:r>
      </w:ins>
      <w:ins w:id="302" w:author="Ruth DeFries" w:date="2024-04-04T04:44:00Z">
        <w:r w:rsidR="00D22CBB">
          <w:t>.</w:t>
        </w:r>
      </w:ins>
      <w:commentRangeEnd w:id="295"/>
      <w:ins w:id="303" w:author="Ruth DeFries" w:date="2024-04-04T04:45:00Z">
        <w:r w:rsidR="00D22CBB">
          <w:rPr>
            <w:rStyle w:val="CommentReference"/>
          </w:rPr>
          <w:commentReference w:id="295"/>
        </w:r>
      </w:ins>
      <w:commentRangeEnd w:id="296"/>
      <w:r w:rsidR="0016582A">
        <w:rPr>
          <w:rStyle w:val="CommentReference"/>
        </w:rPr>
        <w:commentReference w:id="296"/>
      </w:r>
      <w:ins w:id="304" w:author="Ruth DeFries" w:date="2024-04-04T04:45:00Z">
        <w:r w:rsidR="00D22CBB">
          <w:t xml:space="preserve"> It is referred to as </w:t>
        </w:r>
      </w:ins>
      <w:ins w:id="305" w:author="Ruth DeFries" w:date="2024-04-04T04:46:00Z">
        <w:r w:rsidR="00D22CBB" w:rsidRPr="00AE2212">
          <w:rPr>
            <w:b/>
            <w:bCs/>
          </w:rPr>
          <w:t>unit corrected &gt; soil health cards maximum</w:t>
        </w:r>
        <w:r w:rsidR="00D22CBB">
          <w:rPr>
            <w:b/>
            <w:bCs/>
          </w:rPr>
          <w:t xml:space="preserve"> </w:t>
        </w:r>
        <w:r w:rsidR="00D22CBB">
          <w:t xml:space="preserve">on the graphs in </w:t>
        </w:r>
        <w:del w:id="306" w:author="Benjamin Donald Clark" w:date="2024-04-18T10:38:00Z">
          <w:r w:rsidR="00D22CBB" w:rsidDel="00E21EA3">
            <w:delText>a</w:delText>
          </w:r>
        </w:del>
      </w:ins>
      <w:ins w:id="307" w:author="Benjamin Donald Clark" w:date="2024-04-18T10:38:00Z">
        <w:r w:rsidR="00E21EA3">
          <w:t>A</w:t>
        </w:r>
      </w:ins>
      <w:ins w:id="308" w:author="Ruth DeFries" w:date="2024-04-04T04:46:00Z">
        <w:r w:rsidR="00D22CBB">
          <w:t>ppendix A</w:t>
        </w:r>
        <w:r w:rsidR="00D22CBB">
          <w:rPr>
            <w:b/>
            <w:bCs/>
          </w:rPr>
          <w:t>.</w:t>
        </w:r>
      </w:ins>
    </w:p>
    <w:p w14:paraId="54F694F9" w14:textId="576BC1D6" w:rsidR="00977F70" w:rsidRDefault="000F5971" w:rsidP="00977F70">
      <w:ins w:id="309" w:author="Ruth DeFries" w:date="2024-04-04T04:43:00Z">
        <w:r>
          <w:lastRenderedPageBreak/>
          <w:t xml:space="preserve">5) The </w:t>
        </w:r>
      </w:ins>
      <w:r w:rsidR="00AE2212">
        <w:t xml:space="preserve">fifth </w:t>
      </w:r>
      <w:ins w:id="310" w:author="Ruth DeFries" w:date="2024-04-04T04:43:00Z">
        <w:r>
          <w:t xml:space="preserve">method </w:t>
        </w:r>
      </w:ins>
      <w:r w:rsidR="00AE2212">
        <w:t>used the 95</w:t>
      </w:r>
      <w:r w:rsidR="00AE2212" w:rsidRPr="00AE2212">
        <w:rPr>
          <w:vertAlign w:val="superscript"/>
        </w:rPr>
        <w:t>th</w:t>
      </w:r>
      <w:r w:rsidR="00AE2212">
        <w:t xml:space="preserve"> percentile of the recommended nitrogen amounts</w:t>
      </w:r>
      <w:ins w:id="311" w:author="Benjamin Donald Clark" w:date="2024-04-04T15:39:00Z">
        <w:r w:rsidR="0016582A">
          <w:t xml:space="preserve"> in the SHC and then only applie</w:t>
        </w:r>
      </w:ins>
      <w:ins w:id="312" w:author="Benjamin Donald Clark" w:date="2024-04-18T10:38:00Z">
        <w:r w:rsidR="00E21EA3">
          <w:t>d</w:t>
        </w:r>
      </w:ins>
      <w:ins w:id="313" w:author="Benjamin Donald Clark" w:date="2024-04-04T15:39:00Z">
        <w:r w:rsidR="0016582A">
          <w:t xml:space="preserve"> unit conversions to the input values that are greater</w:t>
        </w:r>
      </w:ins>
      <w:ins w:id="314" w:author="Ruth DeFries" w:date="2024-04-04T04:45:00Z">
        <w:del w:id="315" w:author="Benjamin Donald Clark" w:date="2024-04-04T15:39:00Z">
          <w:r w:rsidR="00D22CBB" w:rsidDel="0016582A">
            <w:delText xml:space="preserve"> to truncate values</w:delText>
          </w:r>
        </w:del>
      </w:ins>
      <w:r w:rsidR="00AE2212">
        <w:t xml:space="preserve">. </w:t>
      </w:r>
      <w:del w:id="316" w:author="Ruth DeFries" w:date="2024-04-04T04:46:00Z">
        <w:r w:rsidR="00AE2212" w:rsidDel="00D22CBB">
          <w:delText xml:space="preserve">The fourth and fifth methods are </w:delText>
        </w:r>
      </w:del>
      <w:ins w:id="317" w:author="Ruth DeFries" w:date="2024-04-04T04:46:00Z">
        <w:r w:rsidR="00D22CBB">
          <w:t>It is</w:t>
        </w:r>
      </w:ins>
      <w:ins w:id="318" w:author="Benjamin Donald Clark" w:date="2024-04-18T10:38:00Z">
        <w:r w:rsidR="00E21EA3">
          <w:t xml:space="preserve"> </w:t>
        </w:r>
      </w:ins>
      <w:r w:rsidR="00AE2212">
        <w:t>referred to as</w:t>
      </w:r>
      <w:del w:id="319" w:author="Benjamin Donald Clark" w:date="2024-04-18T10:38:00Z">
        <w:r w:rsidR="00AE2212" w:rsidDel="00E21EA3">
          <w:delText xml:space="preserve"> </w:delText>
        </w:r>
        <w:r w:rsidR="00AE2212" w:rsidRPr="00AE2212" w:rsidDel="00E21EA3">
          <w:rPr>
            <w:b/>
            <w:bCs/>
          </w:rPr>
          <w:delText>unit corrected &gt; soil health cards maximum</w:delText>
        </w:r>
        <w:r w:rsidR="00AE2212" w:rsidDel="00E21EA3">
          <w:delText xml:space="preserve"> and </w:delText>
        </w:r>
      </w:del>
      <w:r w:rsidR="00A732DE">
        <w:t xml:space="preserve"> </w:t>
      </w:r>
      <w:r w:rsidR="00AE2212" w:rsidRPr="00AE2212">
        <w:rPr>
          <w:b/>
          <w:bCs/>
        </w:rPr>
        <w:t>unit corrected &gt; soil health cards 95</w:t>
      </w:r>
      <w:r w:rsidR="00AE2212" w:rsidRPr="00AE2212">
        <w:rPr>
          <w:b/>
          <w:bCs/>
          <w:vertAlign w:val="superscript"/>
        </w:rPr>
        <w:t>th</w:t>
      </w:r>
      <w:r w:rsidR="00AE2212" w:rsidRPr="00AE2212">
        <w:rPr>
          <w:b/>
          <w:bCs/>
        </w:rPr>
        <w:t xml:space="preserve"> percentile</w:t>
      </w:r>
      <w:del w:id="320" w:author="Benjamin Donald Clark" w:date="2024-04-18T10:39:00Z">
        <w:r w:rsidR="00AE2212" w:rsidDel="00E21EA3">
          <w:delText xml:space="preserve"> </w:delText>
        </w:r>
      </w:del>
      <w:del w:id="321" w:author="Ruth DeFries" w:date="2024-04-04T04:46:00Z">
        <w:r w:rsidR="00AE2212" w:rsidDel="00D22CBB">
          <w:delText>respectively</w:delText>
        </w:r>
      </w:del>
      <w:r w:rsidR="00AE2212">
        <w:t xml:space="preserve"> on the graphs in </w:t>
      </w:r>
      <w:del w:id="322" w:author="Benjamin Donald Clark" w:date="2024-04-18T10:39:00Z">
        <w:r w:rsidR="00AE2212" w:rsidDel="00E21EA3">
          <w:delText xml:space="preserve">appendix </w:delText>
        </w:r>
      </w:del>
      <w:ins w:id="323" w:author="Benjamin Donald Clark" w:date="2024-04-18T10:39:00Z">
        <w:r w:rsidR="00E21EA3">
          <w:t xml:space="preserve">Appendix </w:t>
        </w:r>
      </w:ins>
      <w:r w:rsidR="00AE2212">
        <w:t xml:space="preserve">A. </w:t>
      </w:r>
    </w:p>
    <w:p w14:paraId="00CBE803" w14:textId="179A09BF" w:rsidR="00D22CBB" w:rsidRDefault="00A4263B" w:rsidP="00977F70">
      <w:pPr>
        <w:rPr>
          <w:ins w:id="324" w:author="Ruth DeFries" w:date="2024-04-04T04:47:00Z"/>
        </w:rPr>
      </w:pPr>
      <w:r>
        <w:t xml:space="preserve">Appendix A contains two graphs for each crop (44). The first graph zooms the </w:t>
      </w:r>
      <w:del w:id="325" w:author="Benjamin Donald Clark" w:date="2024-04-18T10:39:00Z">
        <w:r w:rsidDel="00E21EA3">
          <w:delText xml:space="preserve">y </w:delText>
        </w:r>
      </w:del>
      <w:ins w:id="326" w:author="Benjamin Donald Clark" w:date="2024-04-18T10:39:00Z">
        <w:r w:rsidR="00E21EA3">
          <w:t>y-</w:t>
        </w:r>
      </w:ins>
      <w:r>
        <w:t>axis to better display the bulk of the data</w:t>
      </w:r>
      <w:ins w:id="327" w:author="Benjamin Donald Clark" w:date="2024-04-18T10:39:00Z">
        <w:r w:rsidR="00E21EA3">
          <w:t>,</w:t>
        </w:r>
      </w:ins>
      <w:r>
        <w:t xml:space="preserve"> while the second graph shows the full range of input values on a log10 scale. Each graph contains </w:t>
      </w:r>
      <w:del w:id="328" w:author="Benjamin Donald Clark" w:date="2024-04-18T10:39:00Z">
        <w:r w:rsidDel="00E21EA3">
          <w:delText xml:space="preserve">9 </w:delText>
        </w:r>
      </w:del>
      <w:ins w:id="329" w:author="Benjamin Donald Clark" w:date="2024-04-18T10:39:00Z">
        <w:r w:rsidR="00E21EA3">
          <w:t xml:space="preserve">nine </w:t>
        </w:r>
      </w:ins>
      <w:proofErr w:type="gramStart"/>
      <w:r>
        <w:t>distribution</w:t>
      </w:r>
      <w:proofErr w:type="gramEnd"/>
      <w:del w:id="330" w:author="Benjamin Donald Clark" w:date="2024-04-18T10:39:00Z">
        <w:r w:rsidDel="00E21EA3">
          <w:delText>s</w:delText>
        </w:r>
      </w:del>
      <w:r>
        <w:t xml:space="preserve"> </w:t>
      </w:r>
      <w:r w:rsidR="00365273">
        <w:t>plots,</w:t>
      </w:r>
      <w:r>
        <w:t xml:space="preserve"> either a violin (zoomed plot) or </w:t>
      </w:r>
      <w:ins w:id="331" w:author="Benjamin Donald Clark" w:date="2024-04-18T10:39:00Z">
        <w:r w:rsidR="00E21EA3">
          <w:t xml:space="preserve">a </w:t>
        </w:r>
      </w:ins>
      <w:r>
        <w:t xml:space="preserve">boxplot (full range). The first of the </w:t>
      </w:r>
      <w:del w:id="332" w:author="Benjamin Donald Clark" w:date="2024-04-18T10:39:00Z">
        <w:r w:rsidDel="00E21EA3">
          <w:delText xml:space="preserve">9 </w:delText>
        </w:r>
      </w:del>
      <w:ins w:id="333" w:author="Benjamin Donald Clark" w:date="2024-04-18T10:39:00Z">
        <w:r w:rsidR="00E21EA3">
          <w:t xml:space="preserve">nine </w:t>
        </w:r>
      </w:ins>
      <w:proofErr w:type="gramStart"/>
      <w:r>
        <w:t>distribution</w:t>
      </w:r>
      <w:proofErr w:type="gramEnd"/>
      <w:del w:id="334" w:author="Benjamin Donald Clark" w:date="2024-04-18T10:39:00Z">
        <w:r w:rsidDel="00E21EA3">
          <w:delText>s</w:delText>
        </w:r>
      </w:del>
      <w:r>
        <w:t xml:space="preserve"> plots is the raw nitrogen per hectare from the Input Survey,</w:t>
      </w:r>
      <w:ins w:id="335" w:author="Benjamin Donald Clark" w:date="2024-04-18T10:37:00Z">
        <w:r w:rsidR="00E21EA3">
          <w:t xml:space="preserve"> and</w:t>
        </w:r>
      </w:ins>
      <w:r>
        <w:t xml:space="preserve"> the next five distribution</w:t>
      </w:r>
      <w:del w:id="336" w:author="Benjamin Donald Clark" w:date="2024-04-18T10:37:00Z">
        <w:r w:rsidDel="00E21EA3">
          <w:delText>s</w:delText>
        </w:r>
      </w:del>
      <w:r>
        <w:t xml:space="preserve"> plots show the corrected data distributions.</w:t>
      </w:r>
      <w:r w:rsidR="00C441BE">
        <w:t xml:space="preserve"> The values at the bottom of the five distribution plots that represent the corrected data contain both the number </w:t>
      </w:r>
      <w:ins w:id="337" w:author="Ruth DeFries" w:date="2024-04-04T04:47:00Z">
        <w:r w:rsidR="00D22CBB">
          <w:t xml:space="preserve">and percent </w:t>
        </w:r>
      </w:ins>
      <w:r w:rsidR="00C441BE">
        <w:t>of records affected</w:t>
      </w:r>
      <w:del w:id="338" w:author="Benjamin Donald Clark" w:date="2024-04-18T10:37:00Z">
        <w:r w:rsidR="00C441BE" w:rsidDel="00E21EA3">
          <w:delText xml:space="preserve"> </w:delText>
        </w:r>
      </w:del>
      <w:del w:id="339" w:author="Ruth DeFries" w:date="2024-04-04T04:47:00Z">
        <w:r w:rsidR="00C441BE" w:rsidDel="00D22CBB">
          <w:delText>and the percent</w:delText>
        </w:r>
      </w:del>
      <w:r w:rsidR="00C441BE">
        <w:t xml:space="preserve">. </w:t>
      </w:r>
      <w:r>
        <w:t xml:space="preserve"> </w:t>
      </w:r>
    </w:p>
    <w:p w14:paraId="12BE00A8" w14:textId="6D39C7B5" w:rsidR="00A4263B" w:rsidRDefault="00A4263B" w:rsidP="00977F70">
      <w:pPr>
        <w:rPr>
          <w:ins w:id="340" w:author="Benjamin Donald Clark" w:date="2024-04-18T10:25:00Z"/>
        </w:rPr>
      </w:pPr>
      <w:r>
        <w:t>The last three distribution</w:t>
      </w:r>
      <w:del w:id="341" w:author="Ruth DeFries" w:date="2024-04-04T04:47:00Z">
        <w:r w:rsidDel="00D22CBB">
          <w:delText>s</w:delText>
        </w:r>
      </w:del>
      <w:r>
        <w:t xml:space="preserve"> plots are for reference to compare the </w:t>
      </w:r>
      <w:del w:id="342" w:author="Benjamin Donald Clark" w:date="2024-04-18T10:40:00Z">
        <w:r w:rsidDel="00E21EA3">
          <w:delText xml:space="preserve">adjusted </w:delText>
        </w:r>
      </w:del>
      <w:ins w:id="343" w:author="Benjamin Donald Clark" w:date="2024-04-18T10:40:00Z">
        <w:r w:rsidR="00E21EA3">
          <w:t xml:space="preserve">data </w:t>
        </w:r>
      </w:ins>
      <w:ins w:id="344" w:author="Benjamin Donald Clark" w:date="2024-04-18T10:41:00Z">
        <w:r w:rsidR="00E21EA3">
          <w:t xml:space="preserve">corrected using the above </w:t>
        </w:r>
        <w:proofErr w:type="spellStart"/>
        <w:r w:rsidR="00E21EA3">
          <w:t>methtods</w:t>
        </w:r>
      </w:ins>
      <w:proofErr w:type="spellEnd"/>
      <w:del w:id="345" w:author="Benjamin Donald Clark" w:date="2024-04-18T10:40:00Z">
        <w:r w:rsidDel="00E21EA3">
          <w:delText>data</w:delText>
        </w:r>
      </w:del>
      <w:r>
        <w:t xml:space="preserve">. The first is the data from the Cost of Cultivation (CoC) survey for the years 2000 to 2022. The CoC data represents individual farm </w:t>
      </w:r>
      <w:del w:id="346" w:author="Benjamin Donald Clark" w:date="2024-04-18T10:36:00Z">
        <w:r w:rsidDel="00E21EA3">
          <w:delText xml:space="preserve">fields </w:delText>
        </w:r>
      </w:del>
      <w:ins w:id="347" w:author="Benjamin Donald Clark" w:date="2024-04-18T10:36:00Z">
        <w:r w:rsidR="00E21EA3">
          <w:t>field-</w:t>
        </w:r>
      </w:ins>
      <w:r>
        <w:t>level application of nitrogen compared to the Input Survey</w:t>
      </w:r>
      <w:ins w:id="348" w:author="Benjamin Donald Clark" w:date="2024-04-18T10:36:00Z">
        <w:r w:rsidR="00E21EA3">
          <w:t>,</w:t>
        </w:r>
      </w:ins>
      <w:r>
        <w:t xml:space="preserve"> </w:t>
      </w:r>
      <w:del w:id="349" w:author="Benjamin Donald Clark" w:date="2024-04-18T10:37:00Z">
        <w:r w:rsidDel="00E21EA3">
          <w:delText xml:space="preserve">that </w:delText>
        </w:r>
      </w:del>
      <w:ins w:id="350" w:author="Benjamin Donald Clark" w:date="2024-04-18T10:37:00Z">
        <w:r w:rsidR="00E21EA3">
          <w:t xml:space="preserve">which </w:t>
        </w:r>
      </w:ins>
      <w:r>
        <w:t xml:space="preserve">represents district mean nitrogen application. The </w:t>
      </w:r>
      <w:del w:id="351" w:author="Benjamin Donald Clark" w:date="2024-04-18T10:37:00Z">
        <w:r w:rsidDel="00E21EA3">
          <w:delText xml:space="preserve">next </w:delText>
        </w:r>
      </w:del>
      <w:ins w:id="352" w:author="Benjamin Donald Clark" w:date="2024-04-18T10:37:00Z">
        <w:r w:rsidR="00E21EA3">
          <w:t xml:space="preserve">following </w:t>
        </w:r>
      </w:ins>
      <w:r>
        <w:t xml:space="preserve">distribution plot shows the SHC recommendations for the crop. The last distribution plot is the required nitrogen distribution reported for different varieties in the </w:t>
      </w:r>
      <w:proofErr w:type="spellStart"/>
      <w:r>
        <w:t>SeedNet</w:t>
      </w:r>
      <w:proofErr w:type="spellEnd"/>
      <w:r>
        <w:t xml:space="preserve"> database. Not all crops contain nutrient requirements in the </w:t>
      </w:r>
      <w:proofErr w:type="spellStart"/>
      <w:r>
        <w:t>SeedNet</w:t>
      </w:r>
      <w:proofErr w:type="spellEnd"/>
      <w:r>
        <w:t xml:space="preserve"> database, so it may not be present. </w:t>
      </w:r>
      <w:r w:rsidR="00365273">
        <w:t xml:space="preserve">Both the SHC and </w:t>
      </w:r>
      <w:proofErr w:type="spellStart"/>
      <w:r w:rsidR="00365273">
        <w:t>SeedNet</w:t>
      </w:r>
      <w:proofErr w:type="spellEnd"/>
      <w:r w:rsidR="00365273">
        <w:t xml:space="preserve"> distributions can be used to </w:t>
      </w:r>
      <w:del w:id="353" w:author="Ruth DeFries" w:date="2024-04-04T04:48:00Z">
        <w:r w:rsidR="00365273" w:rsidDel="00D22CBB">
          <w:delText xml:space="preserve">qualify </w:delText>
        </w:r>
      </w:del>
      <w:ins w:id="354" w:author="Ruth DeFries" w:date="2024-04-04T04:48:00Z">
        <w:r w:rsidR="00D22CBB">
          <w:t>determine which of the correction methods might be most realistic</w:t>
        </w:r>
      </w:ins>
      <w:del w:id="355" w:author="Ruth DeFries" w:date="2024-04-04T04:49:00Z">
        <w:r w:rsidR="00365273" w:rsidDel="00D22CBB">
          <w:delText>the distributions of the corrected data</w:delText>
        </w:r>
      </w:del>
      <w:r w:rsidR="00365273">
        <w:t xml:space="preserve">. </w:t>
      </w:r>
      <w:ins w:id="356" w:author="Benjamin Donald Clark" w:date="2024-04-18T10:38:00Z">
        <w:r w:rsidR="00E21EA3">
          <w:t>Given the number of plots t</w:t>
        </w:r>
      </w:ins>
      <w:commentRangeStart w:id="357"/>
      <w:commentRangeStart w:id="358"/>
      <w:del w:id="359" w:author="Benjamin Donald Clark" w:date="2024-04-18T10:38:00Z">
        <w:r w:rsidR="00C33304" w:rsidDel="00E21EA3">
          <w:delText>T</w:delText>
        </w:r>
      </w:del>
      <w:proofErr w:type="gramStart"/>
      <w:r w:rsidR="00C33304">
        <w:t>he</w:t>
      </w:r>
      <w:proofErr w:type="gramEnd"/>
      <w:r w:rsidR="00C33304">
        <w:t xml:space="preserve"> Table of Contents </w:t>
      </w:r>
      <w:commentRangeEnd w:id="357"/>
      <w:r w:rsidR="00D22CBB">
        <w:rPr>
          <w:rStyle w:val="CommentReference"/>
        </w:rPr>
        <w:commentReference w:id="357"/>
      </w:r>
      <w:commentRangeEnd w:id="358"/>
      <w:r w:rsidR="005B44A8">
        <w:rPr>
          <w:rStyle w:val="CommentReference"/>
        </w:rPr>
        <w:commentReference w:id="358"/>
      </w:r>
      <w:r w:rsidR="00C33304">
        <w:t xml:space="preserve">can be used to </w:t>
      </w:r>
      <w:del w:id="360" w:author="Benjamin Donald Clark" w:date="2024-04-18T10:37:00Z">
        <w:r w:rsidR="00C33304" w:rsidDel="00E21EA3">
          <w:delText>quickly navigate to specific crops</w:delText>
        </w:r>
      </w:del>
      <w:ins w:id="361" w:author="Benjamin Donald Clark" w:date="2024-04-18T10:37:00Z">
        <w:r w:rsidR="00E21EA3">
          <w:t>navigate to specific crops quickly</w:t>
        </w:r>
      </w:ins>
      <w:r w:rsidR="00C33304">
        <w:t>.</w:t>
      </w:r>
    </w:p>
    <w:p w14:paraId="4E348795" w14:textId="6A915703" w:rsidR="00E21EA3" w:rsidRDefault="00E21EA3" w:rsidP="00E21EA3">
      <w:pPr>
        <w:pStyle w:val="Heading2"/>
        <w:rPr>
          <w:ins w:id="362" w:author="Benjamin Donald Clark" w:date="2024-04-18T10:29:00Z"/>
        </w:rPr>
      </w:pPr>
      <w:bookmarkStart w:id="363" w:name="_Toc164371651"/>
      <w:ins w:id="364" w:author="Benjamin Donald Clark" w:date="2024-04-18T10:28:00Z">
        <w:r>
          <w:t>Organic Inputs</w:t>
        </w:r>
      </w:ins>
      <w:bookmarkEnd w:id="363"/>
    </w:p>
    <w:p w14:paraId="0711D930" w14:textId="1B9370F2" w:rsidR="00E21EA3" w:rsidRDefault="00E21EA3" w:rsidP="00E21EA3">
      <w:pPr>
        <w:rPr>
          <w:ins w:id="365" w:author="Benjamin Donald Clark" w:date="2024-04-18T10:31:00Z"/>
        </w:rPr>
      </w:pPr>
      <w:ins w:id="366" w:author="Benjamin Donald Clark" w:date="2024-04-18T10:29:00Z">
        <w:r>
          <w:t xml:space="preserve">Organic </w:t>
        </w:r>
      </w:ins>
      <w:ins w:id="367" w:author="Benjamin Donald Clark" w:date="2024-04-18T10:30:00Z">
        <w:r>
          <w:t>i</w:t>
        </w:r>
      </w:ins>
      <w:ins w:id="368" w:author="Benjamin Donald Clark" w:date="2024-04-18T10:29:00Z">
        <w:r>
          <w:t xml:space="preserve">nputs include farmyard manure (FYM), green manure, other manures, </w:t>
        </w:r>
      </w:ins>
      <w:ins w:id="369" w:author="Benjamin Donald Clark" w:date="2024-04-18T10:30:00Z">
        <w:r>
          <w:t xml:space="preserve">and oil cake. The data of organic inputs come from </w:t>
        </w:r>
      </w:ins>
      <w:ins w:id="370" w:author="Benjamin Donald Clark" w:date="2024-04-18T10:32:00Z">
        <w:r>
          <w:t>four</w:t>
        </w:r>
      </w:ins>
      <w:ins w:id="371" w:author="Benjamin Donald Clark" w:date="2024-04-18T10:30:00Z">
        <w:r>
          <w:t xml:space="preserve"> tables in the Input S</w:t>
        </w:r>
      </w:ins>
      <w:ins w:id="372" w:author="Benjamin Donald Clark" w:date="2024-04-18T10:31:00Z">
        <w:r>
          <w:t>urvey</w:t>
        </w:r>
      </w:ins>
      <w:ins w:id="373" w:author="Benjamin Donald Clark" w:date="2024-04-18T10:32:00Z">
        <w:r>
          <w:t>:</w:t>
        </w:r>
      </w:ins>
    </w:p>
    <w:p w14:paraId="01442EA0" w14:textId="75396CF3" w:rsidR="00E21EA3" w:rsidRPr="00E21EA3" w:rsidRDefault="00E21EA3">
      <w:pPr>
        <w:numPr>
          <w:ilvl w:val="0"/>
          <w:numId w:val="2"/>
        </w:numPr>
        <w:rPr>
          <w:ins w:id="374" w:author="Benjamin Donald Clark" w:date="2024-04-18T10:31:00Z"/>
        </w:rPr>
        <w:pPrChange w:id="375" w:author="Benjamin Donald Clark" w:date="2024-04-18T10:34:00Z">
          <w:pPr>
            <w:numPr>
              <w:ilvl w:val="1"/>
              <w:numId w:val="1"/>
            </w:numPr>
            <w:tabs>
              <w:tab w:val="num" w:pos="1440"/>
            </w:tabs>
            <w:ind w:left="1440" w:hanging="360"/>
          </w:pPr>
        </w:pPrChange>
      </w:pPr>
      <w:ins w:id="376" w:author="Benjamin Donald Clark" w:date="2024-04-18T10:31:00Z">
        <w:r w:rsidRPr="00E21EA3">
          <w:t xml:space="preserve">Table 5E: Usage Of FYM/Compost </w:t>
        </w:r>
      </w:ins>
      <w:ins w:id="377" w:author="Benjamin Donald Clark" w:date="2024-04-18T10:32:00Z">
        <w:r>
          <w:t>f</w:t>
        </w:r>
      </w:ins>
      <w:ins w:id="378" w:author="Benjamin Donald Clark" w:date="2024-04-18T10:31:00Z">
        <w:r w:rsidRPr="00E21EA3">
          <w:t>or Different Crops</w:t>
        </w:r>
      </w:ins>
    </w:p>
    <w:p w14:paraId="2FBD7403" w14:textId="2786F224" w:rsidR="00E21EA3" w:rsidRPr="00E21EA3" w:rsidRDefault="00E21EA3">
      <w:pPr>
        <w:numPr>
          <w:ilvl w:val="0"/>
          <w:numId w:val="2"/>
        </w:numPr>
        <w:rPr>
          <w:ins w:id="379" w:author="Benjamin Donald Clark" w:date="2024-04-18T10:31:00Z"/>
        </w:rPr>
        <w:pPrChange w:id="380" w:author="Benjamin Donald Clark" w:date="2024-04-18T10:34:00Z">
          <w:pPr>
            <w:numPr>
              <w:ilvl w:val="1"/>
              <w:numId w:val="1"/>
            </w:numPr>
            <w:tabs>
              <w:tab w:val="num" w:pos="1440"/>
            </w:tabs>
            <w:ind w:left="1440" w:hanging="360"/>
          </w:pPr>
        </w:pPrChange>
      </w:pPr>
      <w:ins w:id="381" w:author="Benjamin Donald Clark" w:date="2024-04-18T10:31:00Z">
        <w:r w:rsidRPr="00E21EA3">
          <w:t xml:space="preserve">Table 5F: Usage Of Oil Cakes </w:t>
        </w:r>
      </w:ins>
      <w:ins w:id="382" w:author="Benjamin Donald Clark" w:date="2024-04-18T10:32:00Z">
        <w:r>
          <w:t>f</w:t>
        </w:r>
      </w:ins>
      <w:ins w:id="383" w:author="Benjamin Donald Clark" w:date="2024-04-18T10:31:00Z">
        <w:r w:rsidRPr="00E21EA3">
          <w:t>or Different Crops</w:t>
        </w:r>
      </w:ins>
    </w:p>
    <w:p w14:paraId="12186BCC" w14:textId="42F78F58" w:rsidR="00E21EA3" w:rsidRPr="00E21EA3" w:rsidRDefault="00E21EA3">
      <w:pPr>
        <w:numPr>
          <w:ilvl w:val="0"/>
          <w:numId w:val="2"/>
        </w:numPr>
        <w:rPr>
          <w:ins w:id="384" w:author="Benjamin Donald Clark" w:date="2024-04-18T10:31:00Z"/>
        </w:rPr>
        <w:pPrChange w:id="385" w:author="Benjamin Donald Clark" w:date="2024-04-18T10:34:00Z">
          <w:pPr>
            <w:numPr>
              <w:ilvl w:val="1"/>
              <w:numId w:val="1"/>
            </w:numPr>
            <w:tabs>
              <w:tab w:val="num" w:pos="1440"/>
            </w:tabs>
            <w:ind w:left="1440" w:hanging="360"/>
          </w:pPr>
        </w:pPrChange>
      </w:pPr>
      <w:ins w:id="386" w:author="Benjamin Donald Clark" w:date="2024-04-18T10:31:00Z">
        <w:r w:rsidRPr="00E21EA3">
          <w:t xml:space="preserve">Table 5G: Usage Of Other Organic Manures </w:t>
        </w:r>
      </w:ins>
      <w:ins w:id="387" w:author="Benjamin Donald Clark" w:date="2024-04-18T10:32:00Z">
        <w:r>
          <w:t>f</w:t>
        </w:r>
      </w:ins>
      <w:ins w:id="388" w:author="Benjamin Donald Clark" w:date="2024-04-18T10:31:00Z">
        <w:r w:rsidRPr="00E21EA3">
          <w:t>or Different Crops</w:t>
        </w:r>
      </w:ins>
    </w:p>
    <w:p w14:paraId="4DEC2DFD" w14:textId="13FFFF3B" w:rsidR="00E21EA3" w:rsidRPr="00E21EA3" w:rsidRDefault="00E21EA3">
      <w:pPr>
        <w:numPr>
          <w:ilvl w:val="0"/>
          <w:numId w:val="2"/>
        </w:numPr>
        <w:rPr>
          <w:ins w:id="389" w:author="Benjamin Donald Clark" w:date="2024-04-18T10:31:00Z"/>
        </w:rPr>
        <w:pPrChange w:id="390" w:author="Benjamin Donald Clark" w:date="2024-04-18T10:34:00Z">
          <w:pPr>
            <w:numPr>
              <w:ilvl w:val="1"/>
              <w:numId w:val="1"/>
            </w:numPr>
            <w:tabs>
              <w:tab w:val="num" w:pos="1440"/>
            </w:tabs>
            <w:ind w:left="1440" w:hanging="360"/>
          </w:pPr>
        </w:pPrChange>
      </w:pPr>
      <w:ins w:id="391" w:author="Benjamin Donald Clark" w:date="2024-04-18T10:31:00Z">
        <w:r w:rsidRPr="00E21EA3">
          <w:t xml:space="preserve">Table 5LA: Usage Of Green Manure </w:t>
        </w:r>
      </w:ins>
      <w:ins w:id="392" w:author="Benjamin Donald Clark" w:date="2024-04-18T10:32:00Z">
        <w:r>
          <w:t>f</w:t>
        </w:r>
      </w:ins>
      <w:ins w:id="393" w:author="Benjamin Donald Clark" w:date="2024-04-18T10:31:00Z">
        <w:r w:rsidRPr="00E21EA3">
          <w:t>or Different Crops</w:t>
        </w:r>
      </w:ins>
    </w:p>
    <w:p w14:paraId="0D3A5460" w14:textId="7CE45617" w:rsidR="00E21EA3" w:rsidRDefault="00E21EA3" w:rsidP="00E21EA3">
      <w:pPr>
        <w:rPr>
          <w:ins w:id="394" w:author="Benjamin Donald Clark" w:date="2024-04-18T10:35:00Z"/>
        </w:rPr>
      </w:pPr>
      <w:ins w:id="395" w:author="Benjamin Donald Clark" w:date="2024-04-18T10:32:00Z">
        <w:r>
          <w:t>The table contain</w:t>
        </w:r>
      </w:ins>
      <w:ins w:id="396" w:author="Benjamin Donald Clark" w:date="2024-04-18T10:34:00Z">
        <w:r>
          <w:t>s</w:t>
        </w:r>
      </w:ins>
      <w:ins w:id="397" w:author="Benjamin Donald Clark" w:date="2024-04-18T10:32:00Z">
        <w:r>
          <w:t xml:space="preserve"> crop</w:t>
        </w:r>
      </w:ins>
      <w:ins w:id="398" w:author="Benjamin Donald Clark" w:date="2024-04-18T10:35:00Z">
        <w:r>
          <w:t>-</w:t>
        </w:r>
      </w:ins>
      <w:ins w:id="399" w:author="Benjamin Donald Clark" w:date="2024-04-18T10:32:00Z">
        <w:r>
          <w:t>specific area</w:t>
        </w:r>
      </w:ins>
      <w:ins w:id="400" w:author="Benjamin Donald Clark" w:date="2024-04-18T10:34:00Z">
        <w:r>
          <w:t>s</w:t>
        </w:r>
      </w:ins>
      <w:ins w:id="401" w:author="Benjamin Donald Clark" w:date="2024-04-18T10:32:00Z">
        <w:r>
          <w:t xml:space="preserve"> of application and quantities appl</w:t>
        </w:r>
      </w:ins>
      <w:ins w:id="402" w:author="Benjamin Donald Clark" w:date="2024-04-18T10:34:00Z">
        <w:r>
          <w:t>ied</w:t>
        </w:r>
      </w:ins>
      <w:ins w:id="403" w:author="Benjamin Donald Clark" w:date="2024-04-18T10:32:00Z">
        <w:r>
          <w:t xml:space="preserve"> in tones</w:t>
        </w:r>
      </w:ins>
      <w:ins w:id="404" w:author="Benjamin Donald Clark" w:date="2024-04-18T10:35:00Z">
        <w:r>
          <w:t>, e</w:t>
        </w:r>
      </w:ins>
      <w:ins w:id="405" w:author="Benjamin Donald Clark" w:date="2024-04-18T10:34:00Z">
        <w:r>
          <w:t>xcept for</w:t>
        </w:r>
      </w:ins>
      <w:ins w:id="406" w:author="Benjamin Donald Clark" w:date="2024-04-18T10:33:00Z">
        <w:r>
          <w:t xml:space="preserve"> Table 5LA</w:t>
        </w:r>
      </w:ins>
      <w:ins w:id="407" w:author="Benjamin Donald Clark" w:date="2024-04-18T10:35:00Z">
        <w:r>
          <w:t>,</w:t>
        </w:r>
      </w:ins>
      <w:ins w:id="408" w:author="Benjamin Donald Clark" w:date="2024-04-18T10:33:00Z">
        <w:r>
          <w:t xml:space="preserve"> which only reports the area where green manure is grown. </w:t>
        </w:r>
      </w:ins>
    </w:p>
    <w:p w14:paraId="08D01718" w14:textId="1E974BB3" w:rsidR="00E21EA3" w:rsidRDefault="00E21EA3" w:rsidP="00E21EA3">
      <w:pPr>
        <w:rPr>
          <w:ins w:id="409" w:author="Benjamin Donald Clark" w:date="2024-04-18T10:49:00Z"/>
        </w:rPr>
      </w:pPr>
      <w:ins w:id="410" w:author="Benjamin Donald Clark" w:date="2024-04-18T10:35:00Z">
        <w:r>
          <w:t xml:space="preserve">The </w:t>
        </w:r>
      </w:ins>
      <w:ins w:id="411" w:author="Benjamin Donald Clark" w:date="2024-04-18T11:05:00Z">
        <w:r>
          <w:t xml:space="preserve">input </w:t>
        </w:r>
      </w:ins>
      <w:ins w:id="412" w:author="Benjamin Donald Clark" w:date="2024-04-18T10:35:00Z">
        <w:r>
          <w:t>data Table</w:t>
        </w:r>
      </w:ins>
      <w:ins w:id="413" w:author="Benjamin Donald Clark" w:date="2024-04-18T11:05:00Z">
        <w:r>
          <w:t>s</w:t>
        </w:r>
      </w:ins>
      <w:ins w:id="414" w:author="Benjamin Donald Clark" w:date="2024-04-18T10:35:00Z">
        <w:r>
          <w:t xml:space="preserve"> 5E, 5F</w:t>
        </w:r>
      </w:ins>
      <w:ins w:id="415" w:author="Benjamin Donald Clark" w:date="2024-04-18T10:44:00Z">
        <w:r>
          <w:t>,</w:t>
        </w:r>
      </w:ins>
      <w:ins w:id="416" w:author="Benjamin Donald Clark" w:date="2024-04-18T10:35:00Z">
        <w:r>
          <w:t xml:space="preserve"> and 5G w</w:t>
        </w:r>
      </w:ins>
      <w:ins w:id="417" w:author="Benjamin Donald Clark" w:date="2024-04-18T11:12:00Z">
        <w:r>
          <w:t>ere</w:t>
        </w:r>
      </w:ins>
      <w:ins w:id="418" w:author="Benjamin Donald Clark" w:date="2024-04-18T10:35:00Z">
        <w:r>
          <w:t xml:space="preserve"> subjected to </w:t>
        </w:r>
      </w:ins>
      <w:ins w:id="419" w:author="Benjamin Donald Clark" w:date="2024-04-18T10:36:00Z">
        <w:r>
          <w:t>the same method</w:t>
        </w:r>
      </w:ins>
      <w:ins w:id="420" w:author="Benjamin Donald Clark" w:date="2024-04-18T11:06:00Z">
        <w:r>
          <w:t>s</w:t>
        </w:r>
      </w:ins>
      <w:ins w:id="421" w:author="Benjamin Donald Clark" w:date="2024-04-18T10:36:00Z">
        <w:r>
          <w:t xml:space="preserve"> </w:t>
        </w:r>
      </w:ins>
      <w:ins w:id="422" w:author="Benjamin Donald Clark" w:date="2024-04-18T11:06:00Z">
        <w:r>
          <w:t>for adjusting</w:t>
        </w:r>
      </w:ins>
      <w:ins w:id="423" w:author="Benjamin Donald Clark" w:date="2024-04-18T10:36:00Z">
        <w:r>
          <w:t xml:space="preserve"> invalid values</w:t>
        </w:r>
      </w:ins>
      <w:ins w:id="424" w:author="Benjamin Donald Clark" w:date="2024-04-18T10:44:00Z">
        <w:r>
          <w:t xml:space="preserve"> </w:t>
        </w:r>
      </w:ins>
      <w:ins w:id="425" w:author="Benjamin Donald Clark" w:date="2024-04-18T11:06:00Z">
        <w:r>
          <w:t xml:space="preserve">as </w:t>
        </w:r>
      </w:ins>
      <w:ins w:id="426" w:author="Benjamin Donald Clark" w:date="2024-04-18T10:44:00Z">
        <w:r>
          <w:t>for inorganic fertilizer</w:t>
        </w:r>
      </w:ins>
      <w:ins w:id="427" w:author="Benjamin Donald Clark" w:date="2024-04-18T11:12:00Z">
        <w:r>
          <w:t>,</w:t>
        </w:r>
      </w:ins>
      <w:ins w:id="428" w:author="Benjamin Donald Clark" w:date="2024-04-18T10:44:00Z">
        <w:r>
          <w:t xml:space="preserve"> with a few differences</w:t>
        </w:r>
      </w:ins>
      <w:ins w:id="429" w:author="Benjamin Donald Clark" w:date="2024-04-18T10:45:00Z">
        <w:r>
          <w:t>. The</w:t>
        </w:r>
      </w:ins>
      <w:ins w:id="430" w:author="Benjamin Donald Clark" w:date="2024-04-18T10:36:00Z">
        <w:r>
          <w:t xml:space="preserve"> </w:t>
        </w:r>
      </w:ins>
      <w:ins w:id="431" w:author="Benjamin Donald Clark" w:date="2024-04-18T10:46:00Z">
        <w:r w:rsidRPr="00AE2212">
          <w:rPr>
            <w:b/>
            <w:bCs/>
          </w:rPr>
          <w:t>unit corrected &gt; soil health cards maximum</w:t>
        </w:r>
        <w:r>
          <w:rPr>
            <w:b/>
            <w:bCs/>
          </w:rPr>
          <w:t xml:space="preserve"> </w:t>
        </w:r>
        <w:r w:rsidRPr="00E21EA3">
          <w:rPr>
            <w:rPrChange w:id="432" w:author="Benjamin Donald Clark" w:date="2024-04-18T10:46:00Z">
              <w:rPr>
                <w:b/>
                <w:bCs/>
              </w:rPr>
            </w:rPrChange>
          </w:rPr>
          <w:t>and</w:t>
        </w:r>
        <w:r>
          <w:rPr>
            <w:b/>
            <w:bCs/>
          </w:rPr>
          <w:t xml:space="preserve"> </w:t>
        </w:r>
        <w:r w:rsidRPr="00AE2212">
          <w:rPr>
            <w:b/>
            <w:bCs/>
          </w:rPr>
          <w:t>unit corrected &gt; soil health cards 95</w:t>
        </w:r>
        <w:r w:rsidRPr="00AE2212">
          <w:rPr>
            <w:b/>
            <w:bCs/>
            <w:vertAlign w:val="superscript"/>
          </w:rPr>
          <w:t>th</w:t>
        </w:r>
        <w:r w:rsidRPr="00AE2212">
          <w:rPr>
            <w:b/>
            <w:bCs/>
          </w:rPr>
          <w:t xml:space="preserve"> percentile</w:t>
        </w:r>
        <w:r>
          <w:rPr>
            <w:b/>
            <w:bCs/>
          </w:rPr>
          <w:t xml:space="preserve"> </w:t>
        </w:r>
        <w:r>
          <w:t xml:space="preserve">methods </w:t>
        </w:r>
        <w:r>
          <w:lastRenderedPageBreak/>
          <w:t xml:space="preserve">used recommendations for FYM reported on individual farm </w:t>
        </w:r>
      </w:ins>
      <w:ins w:id="433" w:author="Benjamin Donald Clark" w:date="2024-04-18T10:47:00Z">
        <w:r>
          <w:t>Soil Health Cards and w</w:t>
        </w:r>
      </w:ins>
      <w:ins w:id="434" w:author="Benjamin Donald Clark" w:date="2024-04-18T11:01:00Z">
        <w:r>
          <w:t>ere</w:t>
        </w:r>
      </w:ins>
      <w:ins w:id="435" w:author="Benjamin Donald Clark" w:date="2024-04-18T10:47:00Z">
        <w:r>
          <w:t xml:space="preserve"> used to correct data</w:t>
        </w:r>
      </w:ins>
      <w:ins w:id="436" w:author="Benjamin Donald Clark" w:date="2024-04-18T11:06:00Z">
        <w:r>
          <w:t xml:space="preserve"> only</w:t>
        </w:r>
      </w:ins>
      <w:ins w:id="437" w:author="Benjamin Donald Clark" w:date="2024-04-18T10:47:00Z">
        <w:r>
          <w:t xml:space="preserve"> </w:t>
        </w:r>
      </w:ins>
      <w:ins w:id="438" w:author="Benjamin Donald Clark" w:date="2024-04-18T11:06:00Z">
        <w:r>
          <w:t>for</w:t>
        </w:r>
      </w:ins>
      <w:ins w:id="439" w:author="Benjamin Donald Clark" w:date="2024-04-18T10:47:00Z">
        <w:r>
          <w:t xml:space="preserve"> Table</w:t>
        </w:r>
      </w:ins>
      <w:ins w:id="440" w:author="Benjamin Donald Clark" w:date="2024-04-18T11:07:00Z">
        <w:r>
          <w:t>s</w:t>
        </w:r>
      </w:ins>
      <w:ins w:id="441" w:author="Benjamin Donald Clark" w:date="2024-04-18T10:47:00Z">
        <w:r>
          <w:t xml:space="preserve"> 5E a</w:t>
        </w:r>
      </w:ins>
      <w:ins w:id="442" w:author="Benjamin Donald Clark" w:date="2024-04-18T10:48:00Z">
        <w:r>
          <w:t xml:space="preserve">nd 5G. </w:t>
        </w:r>
      </w:ins>
      <w:ins w:id="443" w:author="Benjamin Donald Clark" w:date="2024-04-18T10:50:00Z">
        <w:r>
          <w:t>Crop</w:t>
        </w:r>
      </w:ins>
      <w:ins w:id="444" w:author="Benjamin Donald Clark" w:date="2024-04-18T11:01:00Z">
        <w:r>
          <w:t xml:space="preserve">-specific data was limited </w:t>
        </w:r>
      </w:ins>
      <w:ins w:id="445" w:author="Benjamin Donald Clark" w:date="2024-04-18T11:07:00Z">
        <w:r>
          <w:t>for</w:t>
        </w:r>
      </w:ins>
      <w:ins w:id="446" w:author="Benjamin Donald Clark" w:date="2024-04-18T10:50:00Z">
        <w:r>
          <w:t xml:space="preserve"> some crops. </w:t>
        </w:r>
      </w:ins>
      <w:ins w:id="447" w:author="Benjamin Donald Clark" w:date="2024-04-18T11:01:00Z">
        <w:r>
          <w:t xml:space="preserve">Two </w:t>
        </w:r>
      </w:ins>
      <w:ins w:id="448" w:author="Benjamin Donald Clark" w:date="2024-04-18T10:50:00Z">
        <w:r>
          <w:t>addition</w:t>
        </w:r>
      </w:ins>
      <w:ins w:id="449" w:author="Benjamin Donald Clark" w:date="2024-04-18T11:04:00Z">
        <w:r>
          <w:t>al</w:t>
        </w:r>
      </w:ins>
      <w:ins w:id="450" w:author="Benjamin Donald Clark" w:date="2024-04-18T10:50:00Z">
        <w:r>
          <w:t xml:space="preserve"> methods were developed for the manure data (Tables 5</w:t>
        </w:r>
      </w:ins>
      <w:ins w:id="451" w:author="Benjamin Donald Clark" w:date="2024-04-18T10:51:00Z">
        <w:r>
          <w:t>E and 5G) that aggregated the SHC FYM recommend</w:t>
        </w:r>
      </w:ins>
      <w:ins w:id="452" w:author="Benjamin Donald Clark" w:date="2024-04-18T10:52:00Z">
        <w:r>
          <w:t>ations</w:t>
        </w:r>
      </w:ins>
      <w:ins w:id="453" w:author="Benjamin Donald Clark" w:date="2024-04-18T10:51:00Z">
        <w:r>
          <w:t xml:space="preserve"> across </w:t>
        </w:r>
      </w:ins>
      <w:ins w:id="454" w:author="Benjamin Donald Clark" w:date="2024-04-18T10:52:00Z">
        <w:r>
          <w:t>all</w:t>
        </w:r>
      </w:ins>
      <w:ins w:id="455" w:author="Benjamin Donald Clark" w:date="2024-04-18T10:51:00Z">
        <w:r>
          <w:t xml:space="preserve"> crops</w:t>
        </w:r>
      </w:ins>
      <w:ins w:id="456" w:author="Benjamin Donald Clark" w:date="2024-04-18T10:54:00Z">
        <w:r>
          <w:t>. Data from the tables</w:t>
        </w:r>
      </w:ins>
      <w:ins w:id="457" w:author="Benjamin Donald Clark" w:date="2024-04-18T10:51:00Z">
        <w:r>
          <w:t xml:space="preserve"> greater th</w:t>
        </w:r>
      </w:ins>
      <w:ins w:id="458" w:author="Benjamin Donald Clark" w:date="2024-04-18T10:53:00Z">
        <w:r>
          <w:t>a</w:t>
        </w:r>
      </w:ins>
      <w:ins w:id="459" w:author="Benjamin Donald Clark" w:date="2024-04-18T10:51:00Z">
        <w:r>
          <w:t xml:space="preserve">n the </w:t>
        </w:r>
      </w:ins>
      <w:ins w:id="460" w:author="Benjamin Donald Clark" w:date="2024-04-18T10:52:00Z">
        <w:r>
          <w:t xml:space="preserve">maximum </w:t>
        </w:r>
      </w:ins>
      <w:ins w:id="461" w:author="Benjamin Donald Clark" w:date="2024-04-18T10:53:00Z">
        <w:r>
          <w:t xml:space="preserve">or 95 </w:t>
        </w:r>
        <w:proofErr w:type="gramStart"/>
        <w:r>
          <w:t>percenti</w:t>
        </w:r>
      </w:ins>
      <w:ins w:id="462" w:author="Benjamin Donald Clark" w:date="2024-04-18T11:00:00Z">
        <w:r>
          <w:t>le</w:t>
        </w:r>
      </w:ins>
      <w:proofErr w:type="gramEnd"/>
      <w:ins w:id="463" w:author="Benjamin Donald Clark" w:date="2024-04-18T10:53:00Z">
        <w:r>
          <w:t xml:space="preserve"> </w:t>
        </w:r>
      </w:ins>
      <w:ins w:id="464" w:author="Benjamin Donald Clark" w:date="2024-04-18T10:55:00Z">
        <w:r>
          <w:t xml:space="preserve">of </w:t>
        </w:r>
      </w:ins>
      <w:ins w:id="465" w:author="Benjamin Donald Clark" w:date="2024-04-18T10:53:00Z">
        <w:r>
          <w:t>all crop value</w:t>
        </w:r>
      </w:ins>
      <w:ins w:id="466" w:author="Benjamin Donald Clark" w:date="2024-04-18T11:00:00Z">
        <w:r>
          <w:t>s</w:t>
        </w:r>
      </w:ins>
      <w:ins w:id="467" w:author="Benjamin Donald Clark" w:date="2024-04-18T10:53:00Z">
        <w:r>
          <w:t xml:space="preserve"> from the </w:t>
        </w:r>
      </w:ins>
      <w:ins w:id="468" w:author="Benjamin Donald Clark" w:date="2024-04-18T10:54:00Z">
        <w:r>
          <w:t>SHC data</w:t>
        </w:r>
      </w:ins>
      <w:ins w:id="469" w:author="Benjamin Donald Clark" w:date="2024-04-18T10:55:00Z">
        <w:r>
          <w:t xml:space="preserve"> was then unit adjusted and referred to as</w:t>
        </w:r>
      </w:ins>
      <w:ins w:id="470" w:author="Benjamin Donald Clark" w:date="2024-04-18T10:59:00Z">
        <w:r>
          <w:t xml:space="preserve"> </w:t>
        </w:r>
        <w:r w:rsidRPr="00E21EA3">
          <w:rPr>
            <w:b/>
            <w:bCs/>
            <w:rPrChange w:id="471" w:author="Benjamin Donald Clark" w:date="2024-04-18T11:00:00Z">
              <w:rPr/>
            </w:rPrChange>
          </w:rPr>
          <w:t xml:space="preserve">unit corrected greater than soil health card maximum all crops </w:t>
        </w:r>
        <w:r>
          <w:t xml:space="preserve">and </w:t>
        </w:r>
      </w:ins>
      <w:ins w:id="472" w:author="Benjamin Donald Clark" w:date="2024-04-18T11:00:00Z">
        <w:r w:rsidRPr="00E21EA3">
          <w:rPr>
            <w:b/>
            <w:bCs/>
            <w:rPrChange w:id="473" w:author="Benjamin Donald Clark" w:date="2024-04-18T11:00:00Z">
              <w:rPr/>
            </w:rPrChange>
          </w:rPr>
          <w:t>unit corrected greater th</w:t>
        </w:r>
        <w:r>
          <w:rPr>
            <w:b/>
            <w:bCs/>
          </w:rPr>
          <w:t>a</w:t>
        </w:r>
        <w:r w:rsidRPr="00E21EA3">
          <w:rPr>
            <w:b/>
            <w:bCs/>
            <w:rPrChange w:id="474" w:author="Benjamin Donald Clark" w:date="2024-04-18T11:00:00Z">
              <w:rPr/>
            </w:rPrChange>
          </w:rPr>
          <w:t>n soil health card 95 percentile all crops</w:t>
        </w:r>
      </w:ins>
      <w:ins w:id="475" w:author="Benjamin Donald Clark" w:date="2024-04-18T10:59:00Z">
        <w:r>
          <w:t xml:space="preserve">, </w:t>
        </w:r>
      </w:ins>
      <w:ins w:id="476" w:author="Benjamin Donald Clark" w:date="2024-04-18T11:00:00Z">
        <w:r>
          <w:t>respectively,</w:t>
        </w:r>
      </w:ins>
      <w:ins w:id="477" w:author="Benjamin Donald Clark" w:date="2024-04-18T11:07:00Z">
        <w:r>
          <w:t xml:space="preserve"> </w:t>
        </w:r>
      </w:ins>
      <w:ins w:id="478" w:author="Benjamin Donald Clark" w:date="2024-04-18T10:55:00Z">
        <w:r>
          <w:t xml:space="preserve">on the graphs </w:t>
        </w:r>
        <w:r w:rsidRPr="00E21EA3">
          <w:rPr>
            <w:highlight w:val="yellow"/>
            <w:rPrChange w:id="479" w:author="Benjamin Donald Clark" w:date="2024-04-18T10:55:00Z">
              <w:rPr/>
            </w:rPrChange>
          </w:rPr>
          <w:t>in Appendix B and D</w:t>
        </w:r>
      </w:ins>
      <w:ins w:id="480" w:author="Benjamin Donald Clark" w:date="2024-04-18T10:54:00Z">
        <w:r w:rsidRPr="00E21EA3">
          <w:rPr>
            <w:highlight w:val="yellow"/>
            <w:rPrChange w:id="481" w:author="Benjamin Donald Clark" w:date="2024-04-18T10:55:00Z">
              <w:rPr/>
            </w:rPrChange>
          </w:rPr>
          <w:t>.</w:t>
        </w:r>
        <w:r>
          <w:t xml:space="preserve"> </w:t>
        </w:r>
      </w:ins>
    </w:p>
    <w:p w14:paraId="7DC72D73" w14:textId="3833CA82" w:rsidR="00E21EA3" w:rsidRDefault="00E21EA3" w:rsidP="00E21EA3">
      <w:pPr>
        <w:rPr>
          <w:ins w:id="482" w:author="Benjamin Donald Clark" w:date="2024-04-18T11:02:00Z"/>
        </w:rPr>
      </w:pPr>
      <w:ins w:id="483" w:author="Benjamin Donald Clark" w:date="2024-04-18T10:48:00Z">
        <w:r>
          <w:t xml:space="preserve">There was no SHC data for </w:t>
        </w:r>
      </w:ins>
      <w:ins w:id="484" w:author="Benjamin Donald Clark" w:date="2024-04-18T10:49:00Z">
        <w:r>
          <w:t>recommend</w:t>
        </w:r>
      </w:ins>
      <w:ins w:id="485" w:author="Benjamin Donald Clark" w:date="2024-04-18T11:01:00Z">
        <w:r>
          <w:t>ations for the</w:t>
        </w:r>
      </w:ins>
      <w:ins w:id="486" w:author="Benjamin Donald Clark" w:date="2024-04-18T10:49:00Z">
        <w:r>
          <w:t xml:space="preserve"> use of oil cake</w:t>
        </w:r>
      </w:ins>
      <w:ins w:id="487" w:author="Benjamin Donald Clark" w:date="2024-04-18T11:04:00Z">
        <w:r>
          <w:t>,</w:t>
        </w:r>
      </w:ins>
      <w:ins w:id="488" w:author="Benjamin Donald Clark" w:date="2024-04-18T10:49:00Z">
        <w:r>
          <w:t xml:space="preserve"> resulting in only the first three cleaning methods used for data from Table 5F.</w:t>
        </w:r>
      </w:ins>
    </w:p>
    <w:p w14:paraId="04CF273E" w14:textId="77777777" w:rsidR="00E21EA3" w:rsidRDefault="00E21EA3" w:rsidP="00E21EA3">
      <w:pPr>
        <w:rPr>
          <w:ins w:id="489" w:author="Benjamin Donald Clark" w:date="2024-04-18T11:10:00Z"/>
        </w:rPr>
      </w:pPr>
      <w:ins w:id="490" w:author="Benjamin Donald Clark" w:date="2024-04-18T11:02:00Z">
        <w:r>
          <w:t xml:space="preserve">No adjustments were </w:t>
        </w:r>
      </w:ins>
      <w:ins w:id="491" w:author="Benjamin Donald Clark" w:date="2024-04-18T11:03:00Z">
        <w:r>
          <w:t xml:space="preserve">made </w:t>
        </w:r>
      </w:ins>
      <w:ins w:id="492" w:author="Benjamin Donald Clark" w:date="2024-04-18T11:04:00Z">
        <w:r>
          <w:t>to</w:t>
        </w:r>
      </w:ins>
      <w:ins w:id="493" w:author="Benjamin Donald Clark" w:date="2024-04-18T11:03:00Z">
        <w:r>
          <w:t xml:space="preserve"> the green manure data</w:t>
        </w:r>
      </w:ins>
      <w:ins w:id="494" w:author="Benjamin Donald Clark" w:date="2024-04-18T11:02:00Z">
        <w:r>
          <w:t xml:space="preserve"> </w:t>
        </w:r>
      </w:ins>
      <w:ins w:id="495" w:author="Benjamin Donald Clark" w:date="2024-04-18T11:03:00Z">
        <w:r>
          <w:t xml:space="preserve">in </w:t>
        </w:r>
      </w:ins>
      <w:ins w:id="496" w:author="Benjamin Donald Clark" w:date="2024-04-18T11:04:00Z">
        <w:r>
          <w:t>T</w:t>
        </w:r>
      </w:ins>
      <w:ins w:id="497" w:author="Benjamin Donald Clark" w:date="2024-04-18T11:03:00Z">
        <w:r>
          <w:t>able 5LA</w:t>
        </w:r>
      </w:ins>
      <w:ins w:id="498" w:author="Benjamin Donald Clark" w:date="2024-04-18T11:04:00Z">
        <w:r>
          <w:t>,</w:t>
        </w:r>
      </w:ins>
      <w:ins w:id="499" w:author="Benjamin Donald Clark" w:date="2024-04-18T11:03:00Z">
        <w:r>
          <w:t xml:space="preserve"> as only the area </w:t>
        </w:r>
      </w:ins>
      <w:ins w:id="500" w:author="Benjamin Donald Clark" w:date="2024-04-18T11:04:00Z">
        <w:r>
          <w:t xml:space="preserve">was reported. </w:t>
        </w:r>
      </w:ins>
    </w:p>
    <w:p w14:paraId="14C74E11" w14:textId="549BF040" w:rsidR="00E21EA3" w:rsidRDefault="00E21EA3">
      <w:pPr>
        <w:rPr>
          <w:ins w:id="501" w:author="Benjamin Donald Clark" w:date="2024-04-18T15:45:00Z"/>
        </w:rPr>
      </w:pPr>
      <w:ins w:id="502" w:author="Benjamin Donald Clark" w:date="2024-04-18T11:11:00Z">
        <w:r>
          <w:t>Crop-specific g</w:t>
        </w:r>
      </w:ins>
      <w:ins w:id="503" w:author="Benjamin Donald Clark" w:date="2024-04-18T11:08:00Z">
        <w:r>
          <w:t xml:space="preserve">raphs </w:t>
        </w:r>
      </w:ins>
      <w:ins w:id="504" w:author="Benjamin Donald Clark" w:date="2024-04-18T11:09:00Z">
        <w:r>
          <w:t>showing the resulting distribution</w:t>
        </w:r>
      </w:ins>
      <w:ins w:id="505" w:author="Benjamin Donald Clark" w:date="2024-04-18T15:41:00Z">
        <w:r w:rsidR="00C166EE">
          <w:t xml:space="preserve"> for the different methods use</w:t>
        </w:r>
      </w:ins>
      <w:ins w:id="506" w:author="Benjamin Donald Clark" w:date="2024-04-18T19:34:00Z">
        <w:r w:rsidR="005840F5">
          <w:t>d</w:t>
        </w:r>
      </w:ins>
      <w:ins w:id="507" w:author="Benjamin Donald Clark" w:date="2024-04-18T15:41:00Z">
        <w:r w:rsidR="00C166EE">
          <w:t xml:space="preserve"> to adjust invalid data for </w:t>
        </w:r>
      </w:ins>
      <w:ins w:id="508" w:author="Benjamin Donald Clark" w:date="2024-04-18T11:09:00Z">
        <w:r>
          <w:t>organic inputs are presented in Appendix B</w:t>
        </w:r>
      </w:ins>
      <w:ins w:id="509" w:author="Benjamin Donald Clark" w:date="2024-04-18T15:42:00Z">
        <w:r w:rsidR="00C166EE">
          <w:t xml:space="preserve"> for</w:t>
        </w:r>
      </w:ins>
      <w:ins w:id="510" w:author="Benjamin Donald Clark" w:date="2024-04-18T11:09:00Z">
        <w:r>
          <w:t xml:space="preserve"> FYM, Appendix </w:t>
        </w:r>
      </w:ins>
      <w:ins w:id="511" w:author="Benjamin Donald Clark" w:date="2024-04-18T11:10:00Z">
        <w:r>
          <w:t xml:space="preserve">C for oil cake, and Appendix D for other manures. </w:t>
        </w:r>
      </w:ins>
      <w:ins w:id="512" w:author="Benjamin Donald Clark" w:date="2024-04-18T15:42:00Z">
        <w:r w:rsidR="00C166EE">
          <w:t>There are two graphs per crop</w:t>
        </w:r>
      </w:ins>
      <w:ins w:id="513" w:author="Benjamin Donald Clark" w:date="2024-04-18T19:34:00Z">
        <w:r w:rsidR="005840F5">
          <w:t>:</w:t>
        </w:r>
      </w:ins>
      <w:ins w:id="514" w:author="Benjamin Donald Clark" w:date="2024-04-18T15:42:00Z">
        <w:r w:rsidR="00C166EE">
          <w:t xml:space="preserve"> a violin plot with the y-axis zoomed to </w:t>
        </w:r>
      </w:ins>
      <w:ins w:id="515" w:author="Benjamin Donald Clark" w:date="2024-04-18T19:34:00Z">
        <w:r w:rsidR="005840F5">
          <w:t>show better</w:t>
        </w:r>
      </w:ins>
      <w:ins w:id="516" w:author="Benjamin Donald Clark" w:date="2024-04-18T15:42:00Z">
        <w:r w:rsidR="00C166EE">
          <w:t xml:space="preserve"> the di</w:t>
        </w:r>
      </w:ins>
      <w:ins w:id="517" w:author="Benjamin Donald Clark" w:date="2024-04-18T15:43:00Z">
        <w:r w:rsidR="00C166EE">
          <w:t xml:space="preserve">stribution of the bulk of the data and a </w:t>
        </w:r>
        <w:proofErr w:type="gramStart"/>
        <w:r w:rsidR="00C166EE">
          <w:t>boxplot</w:t>
        </w:r>
        <w:proofErr w:type="gramEnd"/>
        <w:r w:rsidR="00C166EE">
          <w:t xml:space="preserve"> with a Log10 y-axis that is full scale to show the range of the outliers. </w:t>
        </w:r>
      </w:ins>
      <w:ins w:id="518" w:author="Benjamin Donald Clark" w:date="2024-04-18T15:44:00Z">
        <w:r w:rsidR="00C166EE">
          <w:t>For FYM and other manure data</w:t>
        </w:r>
      </w:ins>
      <w:ins w:id="519" w:author="Benjamin Donald Clark" w:date="2024-04-18T19:34:00Z">
        <w:r w:rsidR="005840F5">
          <w:t>, the cost of cultivation manure distribution is shown for comparison</w:t>
        </w:r>
      </w:ins>
      <w:ins w:id="520" w:author="Benjamin Donald Clark" w:date="2024-04-18T15:44:00Z">
        <w:r w:rsidR="00C166EE">
          <w:t>. Sim</w:t>
        </w:r>
      </w:ins>
      <w:ins w:id="521" w:author="Benjamin Donald Clark" w:date="2024-04-18T19:35:00Z">
        <w:r w:rsidR="005840F5">
          <w:t>ilarly, the SHC recommendation for FYM application is</w:t>
        </w:r>
      </w:ins>
      <w:ins w:id="522" w:author="Benjamin Donald Clark" w:date="2024-04-18T15:45:00Z">
        <w:r w:rsidR="00C166EE">
          <w:t xml:space="preserve"> plo</w:t>
        </w:r>
      </w:ins>
      <w:ins w:id="523" w:author="Benjamin Donald Clark" w:date="2024-04-18T19:35:00Z">
        <w:r w:rsidR="005840F5">
          <w:t>t</w:t>
        </w:r>
      </w:ins>
      <w:ins w:id="524" w:author="Benjamin Donald Clark" w:date="2024-04-18T15:45:00Z">
        <w:r w:rsidR="00C166EE">
          <w:t>ted for comparison purpose</w:t>
        </w:r>
      </w:ins>
      <w:ins w:id="525" w:author="Benjamin Donald Clark" w:date="2024-04-18T19:35:00Z">
        <w:r w:rsidR="005840F5">
          <w:t>s</w:t>
        </w:r>
      </w:ins>
      <w:ins w:id="526" w:author="Benjamin Donald Clark" w:date="2024-04-18T15:45:00Z">
        <w:r w:rsidR="00C166EE">
          <w:t xml:space="preserve">. </w:t>
        </w:r>
      </w:ins>
    </w:p>
    <w:p w14:paraId="254573EE" w14:textId="71ECE0BC" w:rsidR="00C166EE" w:rsidRDefault="00C166EE">
      <w:pPr>
        <w:pStyle w:val="Heading2"/>
        <w:rPr>
          <w:ins w:id="527" w:author="Benjamin Donald Clark" w:date="2024-04-18T15:40:00Z"/>
        </w:rPr>
        <w:pPrChange w:id="528" w:author="Benjamin Donald Clark" w:date="2024-04-18T15:45:00Z">
          <w:pPr/>
        </w:pPrChange>
      </w:pPr>
      <w:bookmarkStart w:id="529" w:name="_Toc164371652"/>
      <w:ins w:id="530" w:author="Benjamin Donald Clark" w:date="2024-04-18T15:45:00Z">
        <w:r>
          <w:t>Organic Input Conver</w:t>
        </w:r>
      </w:ins>
      <w:ins w:id="531" w:author="Benjamin Donald Clark" w:date="2024-04-18T19:33:00Z">
        <w:r w:rsidR="005840F5">
          <w:t>s</w:t>
        </w:r>
      </w:ins>
      <w:ins w:id="532" w:author="Benjamin Donald Clark" w:date="2024-04-18T15:45:00Z">
        <w:r>
          <w:t>ion so Nitrogen</w:t>
        </w:r>
        <w:bookmarkEnd w:id="529"/>
        <w:r>
          <w:t xml:space="preserve"> </w:t>
        </w:r>
      </w:ins>
    </w:p>
    <w:p w14:paraId="47886494" w14:textId="260EC4CD" w:rsidR="00C166EE" w:rsidRDefault="00C166EE">
      <w:pPr>
        <w:rPr>
          <w:ins w:id="533" w:author="Benjamin Donald Clark" w:date="2024-04-18T15:48:00Z"/>
        </w:rPr>
      </w:pPr>
      <w:ins w:id="534" w:author="Benjamin Donald Clark" w:date="2024-04-18T15:45:00Z">
        <w:r>
          <w:t>The organic</w:t>
        </w:r>
      </w:ins>
      <w:ins w:id="535" w:author="Benjamin Donald Clark" w:date="2024-04-18T15:46:00Z">
        <w:r>
          <w:t xml:space="preserve"> input quanti</w:t>
        </w:r>
      </w:ins>
      <w:ins w:id="536" w:author="Benjamin Donald Clark" w:date="2024-04-18T19:33:00Z">
        <w:r w:rsidR="005840F5">
          <w:t>t</w:t>
        </w:r>
      </w:ins>
      <w:ins w:id="537" w:author="Benjamin Donald Clark" w:date="2024-04-18T15:46:00Z">
        <w:r>
          <w:t>ies per hectare were converted to nitrogen using values from published sources. Dist</w:t>
        </w:r>
      </w:ins>
      <w:ins w:id="538" w:author="Benjamin Donald Clark" w:date="2024-04-18T15:47:00Z">
        <w:r>
          <w:t>ributions for possible values were constructed and used to sample from to conduct Monte Carlo (MC) simulations to estimate the uncertainty of the nitrogen inputs. The</w:t>
        </w:r>
      </w:ins>
      <w:ins w:id="539" w:author="Benjamin Donald Clark" w:date="2024-04-18T15:48:00Z">
        <w:r>
          <w:t xml:space="preserve"> MC method varied depending on the organic input. </w:t>
        </w:r>
      </w:ins>
    </w:p>
    <w:tbl>
      <w:tblPr>
        <w:tblStyle w:val="TableGrid"/>
        <w:tblpPr w:leftFromText="180" w:rightFromText="180" w:vertAnchor="text" w:horzAnchor="margin" w:tblpY="1112"/>
        <w:tblW w:w="0" w:type="auto"/>
        <w:tblLook w:val="04A0" w:firstRow="1" w:lastRow="0" w:firstColumn="1" w:lastColumn="0" w:noHBand="0" w:noVBand="1"/>
      </w:tblPr>
      <w:tblGrid>
        <w:gridCol w:w="9350"/>
      </w:tblGrid>
      <w:tr w:rsidR="00B656D2" w14:paraId="738E9733" w14:textId="77777777" w:rsidTr="00B656D2">
        <w:trPr>
          <w:ins w:id="540" w:author="Benjamin Donald Clark" w:date="2024-04-18T16:26:00Z"/>
        </w:trPr>
        <w:tc>
          <w:tcPr>
            <w:tcW w:w="9350" w:type="dxa"/>
          </w:tcPr>
          <w:p w14:paraId="3AD409F4" w14:textId="6C68D0A5" w:rsidR="00B656D2" w:rsidRDefault="00B656D2" w:rsidP="00B656D2">
            <w:pPr>
              <w:pStyle w:val="Caption"/>
              <w:keepNext/>
              <w:rPr>
                <w:ins w:id="541" w:author="Benjamin Donald Clark" w:date="2024-04-18T16:26:00Z"/>
              </w:rPr>
            </w:pPr>
            <w:ins w:id="542" w:author="Benjamin Donald Clark" w:date="2024-04-18T16:26:00Z">
              <w:r>
                <w:t xml:space="preserve">Table </w:t>
              </w:r>
              <w:r>
                <w:fldChar w:fldCharType="begin"/>
              </w:r>
              <w:r>
                <w:instrText xml:space="preserve"> SEQ Table \* ARABIC </w:instrText>
              </w:r>
              <w:r>
                <w:fldChar w:fldCharType="separate"/>
              </w:r>
            </w:ins>
            <w:ins w:id="543" w:author="Benjamin Donald Clark" w:date="2024-04-18T17:58:00Z">
              <w:r w:rsidR="003A53A2">
                <w:rPr>
                  <w:noProof/>
                </w:rPr>
                <w:t>1</w:t>
              </w:r>
            </w:ins>
            <w:ins w:id="544" w:author="Benjamin Donald Clark" w:date="2024-04-18T16:26:00Z">
              <w:r>
                <w:fldChar w:fldCharType="end"/>
              </w:r>
              <w:r>
                <w:t>: Data from Arunachalam et al</w:t>
              </w:r>
            </w:ins>
            <w:ins w:id="545" w:author="Benjamin Donald Clark" w:date="2024-04-18T19:34:00Z">
              <w:r w:rsidR="005840F5">
                <w:t>.</w:t>
              </w:r>
            </w:ins>
            <w:ins w:id="546" w:author="Benjamin Donald Clark" w:date="2024-04-18T16:26:00Z">
              <w:r>
                <w:t>, 2015 used to convert FYM amounts to nitrogen application rates.</w:t>
              </w:r>
            </w:ins>
          </w:p>
        </w:tc>
      </w:tr>
      <w:tr w:rsidR="00B656D2" w14:paraId="2B111F06" w14:textId="77777777" w:rsidTr="00B656D2">
        <w:trPr>
          <w:ins w:id="547" w:author="Benjamin Donald Clark" w:date="2024-04-18T16:26:00Z"/>
        </w:trPr>
        <w:tc>
          <w:tcPr>
            <w:tcW w:w="9350" w:type="dxa"/>
          </w:tcPr>
          <w:p w14:paraId="404B7D42" w14:textId="77777777" w:rsidR="00B656D2" w:rsidRDefault="00B656D2" w:rsidP="00B656D2">
            <w:pPr>
              <w:rPr>
                <w:ins w:id="548" w:author="Benjamin Donald Clark" w:date="2024-04-18T16:26:00Z"/>
              </w:rPr>
            </w:pPr>
            <w:ins w:id="549" w:author="Benjamin Donald Clark" w:date="2024-04-18T16:26:00Z">
              <w:r w:rsidRPr="007C7DF0">
                <w:rPr>
                  <w:noProof/>
                </w:rPr>
                <w:lastRenderedPageBreak/>
                <w:drawing>
                  <wp:inline distT="0" distB="0" distL="0" distR="0" wp14:anchorId="4ADFFF0C" wp14:editId="0E484F59">
                    <wp:extent cx="5943600" cy="2304415"/>
                    <wp:effectExtent l="0" t="0" r="0" b="635"/>
                    <wp:docPr id="2053561315" name="Picture 7" descr="A table with numbers and symbols&#10;&#10;Description automatically generated">
                      <a:extLst xmlns:a="http://schemas.openxmlformats.org/drawingml/2006/main">
                        <a:ext uri="{FF2B5EF4-FFF2-40B4-BE49-F238E27FC236}">
                          <a16:creationId xmlns:a16="http://schemas.microsoft.com/office/drawing/2014/main" id="{E7767BAC-34CA-60AB-152B-708F013C67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61315" name="Picture 7" descr="A table with numbers and symbols&#10;&#10;Description automatically generated">
                              <a:extLst>
                                <a:ext uri="{FF2B5EF4-FFF2-40B4-BE49-F238E27FC236}">
                                  <a16:creationId xmlns:a16="http://schemas.microsoft.com/office/drawing/2014/main" id="{E7767BAC-34CA-60AB-152B-708F013C6767}"/>
                                </a:ext>
                              </a:extLst>
                            </pic:cNvPr>
                            <pic:cNvPicPr>
                              <a:picLocks noChangeAspect="1"/>
                            </pic:cNvPicPr>
                          </pic:nvPicPr>
                          <pic:blipFill>
                            <a:blip r:embed="rId13"/>
                            <a:stretch>
                              <a:fillRect/>
                            </a:stretch>
                          </pic:blipFill>
                          <pic:spPr>
                            <a:xfrm>
                              <a:off x="0" y="0"/>
                              <a:ext cx="5943600" cy="2304415"/>
                            </a:xfrm>
                            <a:prstGeom prst="rect">
                              <a:avLst/>
                            </a:prstGeom>
                          </pic:spPr>
                        </pic:pic>
                      </a:graphicData>
                    </a:graphic>
                  </wp:inline>
                </w:drawing>
              </w:r>
            </w:ins>
          </w:p>
        </w:tc>
      </w:tr>
    </w:tbl>
    <w:p w14:paraId="0B70D6B9" w14:textId="70045B40" w:rsidR="00D6521E" w:rsidRDefault="00C166EE" w:rsidP="001C17FD">
      <w:pPr>
        <w:rPr>
          <w:ins w:id="550" w:author="Benjamin Donald Clark" w:date="2024-04-18T17:06:00Z"/>
        </w:rPr>
      </w:pPr>
      <w:ins w:id="551" w:author="Benjamin Donald Clark" w:date="2024-04-18T15:48:00Z">
        <w:r>
          <w:t xml:space="preserve">To estimate nitrogen inputs </w:t>
        </w:r>
      </w:ins>
      <w:ins w:id="552" w:author="Benjamin Donald Clark" w:date="2024-04-18T16:05:00Z">
        <w:r w:rsidR="007C7DF0">
          <w:t>for</w:t>
        </w:r>
      </w:ins>
      <w:ins w:id="553" w:author="Benjamin Donald Clark" w:date="2024-04-18T15:48:00Z">
        <w:r>
          <w:t xml:space="preserve"> FYM</w:t>
        </w:r>
      </w:ins>
      <w:ins w:id="554" w:author="Benjamin Donald Clark" w:date="2024-04-18T16:06:00Z">
        <w:r w:rsidR="007C7DF0">
          <w:t>,</w:t>
        </w:r>
      </w:ins>
      <w:ins w:id="555" w:author="Benjamin Donald Clark" w:date="2024-04-18T15:48:00Z">
        <w:r>
          <w:t xml:space="preserve"> data from </w:t>
        </w:r>
      </w:ins>
      <w:ins w:id="556" w:author="Benjamin Donald Clark" w:date="2024-04-18T16:05:00Z">
        <w:r w:rsidR="007C7DF0">
          <w:t>Arunachalam et al</w:t>
        </w:r>
      </w:ins>
      <w:ins w:id="557" w:author="Benjamin Donald Clark" w:date="2024-04-18T19:34:00Z">
        <w:r w:rsidR="005840F5">
          <w:t>.</w:t>
        </w:r>
      </w:ins>
      <w:ins w:id="558" w:author="Benjamin Donald Clark" w:date="2024-04-18T16:05:00Z">
        <w:r w:rsidR="007C7DF0">
          <w:t>, 2015</w:t>
        </w:r>
      </w:ins>
      <w:ins w:id="559" w:author="Benjamin Donald Clark" w:date="2024-04-18T16:06:00Z">
        <w:r w:rsidR="007C7DF0">
          <w:t xml:space="preserve"> was used to build a sampling distribution for MC simulation (Table</w:t>
        </w:r>
      </w:ins>
      <w:ins w:id="560" w:author="Benjamin Donald Clark" w:date="2024-04-18T19:34:00Z">
        <w:r w:rsidR="005840F5">
          <w:t xml:space="preserve"> </w:t>
        </w:r>
      </w:ins>
      <w:ins w:id="561" w:author="Benjamin Donald Clark" w:date="2024-04-18T16:06:00Z">
        <w:r w:rsidR="007C7DF0">
          <w:t xml:space="preserve">1). The data included nitrogen content (%) </w:t>
        </w:r>
      </w:ins>
      <w:ins w:id="562" w:author="Benjamin Donald Clark" w:date="2024-04-18T16:07:00Z">
        <w:r w:rsidR="007C7DF0">
          <w:t xml:space="preserve">and </w:t>
        </w:r>
      </w:ins>
      <w:ins w:id="563" w:author="Benjamin Donald Clark" w:date="2024-04-18T16:08:00Z">
        <w:r w:rsidR="007C7DF0">
          <w:t>standard d</w:t>
        </w:r>
      </w:ins>
      <w:ins w:id="564" w:author="Benjamin Donald Clark" w:date="2024-04-18T19:34:00Z">
        <w:r w:rsidR="005840F5">
          <w:t>eviation</w:t>
        </w:r>
      </w:ins>
      <w:ins w:id="565" w:author="Benjamin Donald Clark" w:date="2024-04-18T16:08:00Z">
        <w:r w:rsidR="007C7DF0">
          <w:t xml:space="preserve"> </w:t>
        </w:r>
      </w:ins>
      <w:ins w:id="566" w:author="Benjamin Donald Clark" w:date="2024-04-18T16:07:00Z">
        <w:r w:rsidR="007C7DF0">
          <w:t>from four different composting method</w:t>
        </w:r>
      </w:ins>
      <w:ins w:id="567" w:author="Benjamin Donald Clark" w:date="2024-04-18T16:08:00Z">
        <w:r w:rsidR="007C7DF0">
          <w:t>s</w:t>
        </w:r>
      </w:ins>
      <w:ins w:id="568" w:author="Benjamin Donald Clark" w:date="2024-04-18T16:07:00Z">
        <w:r w:rsidR="007C7DF0">
          <w:t>, measured every 15 days</w:t>
        </w:r>
      </w:ins>
      <w:ins w:id="569" w:author="Benjamin Donald Clark" w:date="2024-04-18T16:08:00Z">
        <w:r w:rsidR="007C7DF0">
          <w:t xml:space="preserve"> starting at 0 up</w:t>
        </w:r>
      </w:ins>
      <w:ins w:id="570" w:author="Benjamin Donald Clark" w:date="2024-04-18T19:33:00Z">
        <w:r w:rsidR="005840F5">
          <w:t xml:space="preserve"> </w:t>
        </w:r>
      </w:ins>
      <w:ins w:id="571" w:author="Benjamin Donald Clark" w:date="2024-04-18T16:08:00Z">
        <w:r w:rsidR="007C7DF0">
          <w:t xml:space="preserve">to 120. </w:t>
        </w:r>
      </w:ins>
      <w:ins w:id="572" w:author="Benjamin Donald Clark" w:date="2024-04-18T16:09:00Z">
        <w:r w:rsidR="007C7DF0">
          <w:t xml:space="preserve">The MC simulation procedure first sampled a random day between 0 and 120 using a continuous </w:t>
        </w:r>
      </w:ins>
      <w:ins w:id="573" w:author="Benjamin Donald Clark" w:date="2024-04-18T16:10:00Z">
        <w:r w:rsidR="007C7DF0">
          <w:t xml:space="preserve">uniform distribution. </w:t>
        </w:r>
      </w:ins>
      <w:ins w:id="574" w:author="Benjamin Donald Clark" w:date="2024-04-18T19:33:00Z">
        <w:r w:rsidR="005840F5">
          <w:t>This was f</w:t>
        </w:r>
      </w:ins>
      <w:ins w:id="575" w:author="Benjamin Donald Clark" w:date="2024-04-18T16:10:00Z">
        <w:r w:rsidR="007C7DF0">
          <w:t>ollowed by estimating the nitrogen content and standard deviation us</w:t>
        </w:r>
      </w:ins>
      <w:ins w:id="576" w:author="Benjamin Donald Clark" w:date="2024-04-18T19:33:00Z">
        <w:r w:rsidR="005840F5">
          <w:t>ing</w:t>
        </w:r>
      </w:ins>
      <w:ins w:id="577" w:author="Benjamin Donald Clark" w:date="2024-04-18T16:10:00Z">
        <w:r w:rsidR="007C7DF0">
          <w:t xml:space="preserve"> linear interpolation of the data presented in </w:t>
        </w:r>
      </w:ins>
      <w:ins w:id="578" w:author="Benjamin Donald Clark" w:date="2024-04-18T16:11:00Z">
        <w:r w:rsidR="007C7DF0">
          <w:t>Table 1. Two methods were then employed to aggregate across the different composting me</w:t>
        </w:r>
      </w:ins>
      <w:ins w:id="579" w:author="Benjamin Donald Clark" w:date="2024-04-18T16:12:00Z">
        <w:r w:rsidR="007C7DF0">
          <w:t>thods. The first method used simple averaging</w:t>
        </w:r>
      </w:ins>
      <w:ins w:id="580" w:author="Benjamin Donald Clark" w:date="2024-04-18T19:33:00Z">
        <w:r w:rsidR="005840F5">
          <w:t>,</w:t>
        </w:r>
      </w:ins>
      <w:ins w:id="581" w:author="Benjamin Donald Clark" w:date="2024-04-18T16:12:00Z">
        <w:r w:rsidR="007C7DF0">
          <w:t xml:space="preserve"> while the second weighted the improved, </w:t>
        </w:r>
        <w:proofErr w:type="spellStart"/>
        <w:r w:rsidR="007C7DF0">
          <w:t>vermi</w:t>
        </w:r>
        <w:proofErr w:type="spellEnd"/>
        <w:r w:rsidR="007C7DF0">
          <w:t>-compost</w:t>
        </w:r>
      </w:ins>
      <w:ins w:id="582" w:author="Benjamin Donald Clark" w:date="2024-04-18T19:33:00Z">
        <w:r w:rsidR="005840F5">
          <w:t>,</w:t>
        </w:r>
      </w:ins>
      <w:ins w:id="583" w:author="Benjamin Donald Clark" w:date="2024-04-18T16:12:00Z">
        <w:r w:rsidR="007C7DF0">
          <w:t xml:space="preserve"> and enriched</w:t>
        </w:r>
      </w:ins>
      <w:ins w:id="584" w:author="Benjamin Donald Clark" w:date="2024-04-18T16:13:00Z">
        <w:r w:rsidR="007C7DF0">
          <w:t xml:space="preserve"> method </w:t>
        </w:r>
      </w:ins>
      <w:ins w:id="585" w:author="Benjamin Donald Clark" w:date="2024-04-18T19:32:00Z">
        <w:r w:rsidR="005840F5">
          <w:t xml:space="preserve">at </w:t>
        </w:r>
      </w:ins>
      <w:ins w:id="586" w:author="Benjamin Donald Clark" w:date="2024-04-18T16:13:00Z">
        <w:r w:rsidR="007C7DF0">
          <w:t xml:space="preserve">5% and the conventional method </w:t>
        </w:r>
      </w:ins>
      <w:ins w:id="587" w:author="Benjamin Donald Clark" w:date="2024-04-18T19:32:00Z">
        <w:r w:rsidR="005840F5">
          <w:t xml:space="preserve">at </w:t>
        </w:r>
      </w:ins>
      <w:ins w:id="588" w:author="Benjamin Donald Clark" w:date="2024-04-18T16:13:00Z">
        <w:r w:rsidR="007C7DF0">
          <w:t xml:space="preserve">85%. </w:t>
        </w:r>
        <w:r w:rsidR="001C17FD">
          <w:t>For each method</w:t>
        </w:r>
      </w:ins>
      <w:ins w:id="589" w:author="Benjamin Donald Clark" w:date="2024-04-18T19:33:00Z">
        <w:r w:rsidR="005840F5">
          <w:t>,</w:t>
        </w:r>
      </w:ins>
      <w:ins w:id="590" w:author="Benjamin Donald Clark" w:date="2024-04-18T16:13:00Z">
        <w:r w:rsidR="001C17FD">
          <w:t xml:space="preserve"> the aggregated standard deviation was also computed.</w:t>
        </w:r>
      </w:ins>
      <w:ins w:id="591" w:author="Benjamin Donald Clark" w:date="2024-04-18T16:14:00Z">
        <w:r w:rsidR="001C17FD">
          <w:t xml:space="preserve"> Sample</w:t>
        </w:r>
      </w:ins>
      <w:ins w:id="592" w:author="Benjamin Donald Clark" w:date="2024-04-18T19:33:00Z">
        <w:r w:rsidR="005840F5">
          <w:t>s</w:t>
        </w:r>
      </w:ins>
      <w:ins w:id="593" w:author="Benjamin Donald Clark" w:date="2024-04-18T16:14:00Z">
        <w:r w:rsidR="001C17FD">
          <w:t xml:space="preserve"> of nitrogen content (%) were then drawn from normal distribution parameter</w:t>
        </w:r>
      </w:ins>
      <w:ins w:id="594" w:author="Benjamin Donald Clark" w:date="2024-04-18T19:33:00Z">
        <w:r w:rsidR="005840F5">
          <w:t>iz</w:t>
        </w:r>
      </w:ins>
      <w:ins w:id="595" w:author="Benjamin Donald Clark" w:date="2024-04-18T16:27:00Z">
        <w:r w:rsidR="00B656D2">
          <w:t>ed</w:t>
        </w:r>
      </w:ins>
      <w:ins w:id="596" w:author="Benjamin Donald Clark" w:date="2024-04-18T16:14:00Z">
        <w:r w:rsidR="001C17FD">
          <w:t xml:space="preserve"> with the aggregate means and standard d</w:t>
        </w:r>
      </w:ins>
      <w:ins w:id="597" w:author="Benjamin Donald Clark" w:date="2024-04-18T19:33:00Z">
        <w:r w:rsidR="005840F5">
          <w:t>evi</w:t>
        </w:r>
      </w:ins>
      <w:ins w:id="598" w:author="Benjamin Donald Clark" w:date="2024-04-18T16:14:00Z">
        <w:r w:rsidR="001C17FD">
          <w:t>ations f</w:t>
        </w:r>
      </w:ins>
      <w:ins w:id="599" w:author="Benjamin Donald Clark" w:date="2024-04-18T16:15:00Z">
        <w:r w:rsidR="001C17FD">
          <w:t xml:space="preserve">or the two methods, </w:t>
        </w:r>
      </w:ins>
      <w:ins w:id="600" w:author="Benjamin Donald Clark" w:date="2024-04-18T17:08:00Z">
        <w:r w:rsidR="00D6521E">
          <w:rPr>
            <w:highlight w:val="yellow"/>
          </w:rPr>
          <w:fldChar w:fldCharType="begin"/>
        </w:r>
        <w:r w:rsidR="00D6521E">
          <w:instrText xml:space="preserve"> REF _Ref164352503 \h </w:instrText>
        </w:r>
      </w:ins>
      <w:r w:rsidR="00D6521E">
        <w:rPr>
          <w:highlight w:val="yellow"/>
        </w:rPr>
      </w:r>
      <w:r w:rsidR="00D6521E">
        <w:rPr>
          <w:highlight w:val="yellow"/>
        </w:rPr>
        <w:fldChar w:fldCharType="separate"/>
      </w:r>
      <w:ins w:id="601" w:author="Benjamin Donald Clark" w:date="2024-04-18T17:08:00Z">
        <w:r w:rsidR="00D6521E">
          <w:t xml:space="preserve">Figure </w:t>
        </w:r>
        <w:r w:rsidR="00D6521E">
          <w:rPr>
            <w:noProof/>
          </w:rPr>
          <w:t>1</w:t>
        </w:r>
        <w:r w:rsidR="00D6521E">
          <w:rPr>
            <w:highlight w:val="yellow"/>
          </w:rPr>
          <w:fldChar w:fldCharType="end"/>
        </w:r>
      </w:ins>
      <w:ins w:id="602" w:author="Benjamin Donald Clark" w:date="2024-04-18T16:27:00Z">
        <w:r w:rsidR="00B656D2" w:rsidRPr="00D6521E">
          <w:t>.</w:t>
        </w:r>
        <w:r w:rsidR="00B656D2">
          <w:t xml:space="preserve"> </w:t>
        </w:r>
      </w:ins>
      <w:ins w:id="603" w:author="Benjamin Donald Clark" w:date="2024-04-18T16:29:00Z">
        <w:r w:rsidR="00B656D2">
          <w:t>The two methods equally weight the days of composting</w:t>
        </w:r>
      </w:ins>
      <w:ins w:id="604" w:author="Benjamin Donald Clark" w:date="2024-04-18T19:32:00Z">
        <w:r w:rsidR="005840F5">
          <w:t>,</w:t>
        </w:r>
      </w:ins>
      <w:ins w:id="605" w:author="Benjamin Donald Clark" w:date="2024-04-18T16:30:00Z">
        <w:r w:rsidR="00B656D2">
          <w:t xml:space="preserve"> representing the farmer</w:t>
        </w:r>
      </w:ins>
      <w:ins w:id="606" w:author="Benjamin Donald Clark" w:date="2024-04-18T19:32:00Z">
        <w:r w:rsidR="005840F5">
          <w:t>'s</w:t>
        </w:r>
      </w:ins>
      <w:ins w:id="607" w:author="Benjamin Donald Clark" w:date="2024-04-18T16:30:00Z">
        <w:r w:rsidR="00B656D2">
          <w:t xml:space="preserve"> practice of piling the FYM over the year and then applying </w:t>
        </w:r>
      </w:ins>
      <w:ins w:id="608" w:author="Benjamin Donald Clark" w:date="2024-04-18T19:32:00Z">
        <w:r w:rsidR="005840F5">
          <w:t xml:space="preserve">it </w:t>
        </w:r>
      </w:ins>
      <w:ins w:id="609" w:author="Benjamin Donald Clark" w:date="2024-04-18T16:30:00Z">
        <w:r w:rsidR="00B656D2">
          <w:t>during field preparation</w:t>
        </w:r>
      </w:ins>
      <w:ins w:id="610" w:author="Benjamin Donald Clark" w:date="2024-04-18T19:32:00Z">
        <w:r w:rsidR="005840F5">
          <w:t>,</w:t>
        </w:r>
      </w:ins>
      <w:ins w:id="611" w:author="Benjamin Donald Clark" w:date="2024-04-18T16:30:00Z">
        <w:r w:rsidR="00B656D2">
          <w:t xml:space="preserve"> resulting in a</w:t>
        </w:r>
      </w:ins>
      <w:ins w:id="612" w:author="Benjamin Donald Clark" w:date="2024-04-18T19:33:00Z">
        <w:r w:rsidR="005840F5">
          <w:t>n</w:t>
        </w:r>
      </w:ins>
      <w:ins w:id="613" w:author="Benjamin Donald Clark" w:date="2024-04-18T16:30:00Z">
        <w:r w:rsidR="00B656D2">
          <w:t xml:space="preserve"> </w:t>
        </w:r>
      </w:ins>
      <w:ins w:id="614" w:author="Benjamin Donald Clark" w:date="2024-04-18T16:31:00Z">
        <w:r w:rsidR="00B656D2">
          <w:t>FYM composting pile ma</w:t>
        </w:r>
      </w:ins>
      <w:ins w:id="615" w:author="Benjamin Donald Clark" w:date="2024-04-18T19:32:00Z">
        <w:r w:rsidR="005840F5">
          <w:t>d</w:t>
        </w:r>
      </w:ins>
      <w:ins w:id="616" w:author="Benjamin Donald Clark" w:date="2024-04-18T16:31:00Z">
        <w:r w:rsidR="00B656D2">
          <w:t>e up of a range of FYM ages. The resulting density distribution of FYM nitrogen content pro</w:t>
        </w:r>
      </w:ins>
      <w:ins w:id="617" w:author="Benjamin Donald Clark" w:date="2024-04-18T16:32:00Z">
        <w:r w:rsidR="00B656D2">
          <w:t xml:space="preserve">duced by the two MC simulation methods can be seen in </w:t>
        </w:r>
      </w:ins>
      <w:ins w:id="618" w:author="Benjamin Donald Clark" w:date="2024-04-18T17:06:00Z">
        <w:r w:rsidR="00D6521E">
          <w:rPr>
            <w:highlight w:val="yellow"/>
          </w:rPr>
          <w:fldChar w:fldCharType="begin"/>
        </w:r>
        <w:r w:rsidR="00D6521E">
          <w:rPr>
            <w:highlight w:val="yellow"/>
          </w:rPr>
          <w:instrText xml:space="preserve"> REF _Ref164352379 \h </w:instrText>
        </w:r>
      </w:ins>
      <w:r w:rsidR="00D6521E">
        <w:rPr>
          <w:highlight w:val="yellow"/>
        </w:rPr>
      </w:r>
      <w:r w:rsidR="00D6521E">
        <w:rPr>
          <w:highlight w:val="yellow"/>
        </w:rPr>
        <w:fldChar w:fldCharType="separate"/>
      </w:r>
      <w:ins w:id="619" w:author="Benjamin Donald Clark" w:date="2024-04-18T17:06:00Z">
        <w:r w:rsidR="00D6521E">
          <w:t xml:space="preserve">Figure </w:t>
        </w:r>
        <w:r w:rsidR="00D6521E">
          <w:rPr>
            <w:noProof/>
          </w:rPr>
          <w:t>1</w:t>
        </w:r>
        <w:r w:rsidR="00D6521E">
          <w:rPr>
            <w:highlight w:val="yellow"/>
          </w:rPr>
          <w:fldChar w:fldCharType="end"/>
        </w:r>
      </w:ins>
      <w:ins w:id="620" w:author="Benjamin Donald Clark" w:date="2024-04-18T16:32:00Z">
        <w:r w:rsidR="00B656D2">
          <w:t xml:space="preserve">. </w:t>
        </w:r>
      </w:ins>
      <w:ins w:id="621" w:author="Benjamin Donald Clark" w:date="2024-04-18T16:39:00Z">
        <w:r w:rsidR="003C7958">
          <w:t>The resulting nitrogen content estimates were then multiplied by the corrected FYM data to estimate th</w:t>
        </w:r>
      </w:ins>
      <w:ins w:id="622" w:author="Benjamin Donald Clark" w:date="2024-04-18T16:40:00Z">
        <w:r w:rsidR="003C7958">
          <w:t>e nitrogen application rates.</w:t>
        </w:r>
      </w:ins>
    </w:p>
    <w:tbl>
      <w:tblPr>
        <w:tblStyle w:val="TableGrid"/>
        <w:tblW w:w="0" w:type="auto"/>
        <w:tblLook w:val="04A0" w:firstRow="1" w:lastRow="0" w:firstColumn="1" w:lastColumn="0" w:noHBand="0" w:noVBand="1"/>
      </w:tblPr>
      <w:tblGrid>
        <w:gridCol w:w="9350"/>
      </w:tblGrid>
      <w:tr w:rsidR="00D6521E" w14:paraId="17522E51" w14:textId="77777777" w:rsidTr="00D6521E">
        <w:trPr>
          <w:ins w:id="623" w:author="Benjamin Donald Clark" w:date="2024-04-18T17:06:00Z"/>
        </w:trPr>
        <w:tc>
          <w:tcPr>
            <w:tcW w:w="9350" w:type="dxa"/>
          </w:tcPr>
          <w:p w14:paraId="7E77249C" w14:textId="1A93E528" w:rsidR="00D6521E" w:rsidRDefault="00D6521E">
            <w:pPr>
              <w:keepNext/>
              <w:rPr>
                <w:ins w:id="624" w:author="Benjamin Donald Clark" w:date="2024-04-18T17:07:00Z"/>
              </w:rPr>
              <w:pPrChange w:id="625" w:author="Benjamin Donald Clark" w:date="2024-04-18T17:07:00Z">
                <w:pPr/>
              </w:pPrChange>
            </w:pPr>
            <w:ins w:id="626" w:author="Benjamin Donald Clark" w:date="2024-04-18T17:08:00Z">
              <w:r w:rsidRPr="00D6521E">
                <w:rPr>
                  <w:noProof/>
                </w:rPr>
                <w:lastRenderedPageBreak/>
                <w:drawing>
                  <wp:inline distT="0" distB="0" distL="0" distR="0" wp14:anchorId="6E551062" wp14:editId="50627E74">
                    <wp:extent cx="5943600" cy="2784475"/>
                    <wp:effectExtent l="0" t="0" r="0" b="0"/>
                    <wp:docPr id="76644883" name="Picture 12" descr="A graph showing different colored lines&#10;&#10;Description automatically generated">
                      <a:extLst xmlns:a="http://schemas.openxmlformats.org/drawingml/2006/main">
                        <a:ext uri="{FF2B5EF4-FFF2-40B4-BE49-F238E27FC236}">
                          <a16:creationId xmlns:a16="http://schemas.microsoft.com/office/drawing/2014/main" id="{9B59AC3C-D92E-FE0B-F224-F33AAF4723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graph showing different colored lines&#10;&#10;Description automatically generated">
                              <a:extLst>
                                <a:ext uri="{FF2B5EF4-FFF2-40B4-BE49-F238E27FC236}">
                                  <a16:creationId xmlns:a16="http://schemas.microsoft.com/office/drawing/2014/main" id="{9B59AC3C-D92E-FE0B-F224-F33AAF47233A}"/>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943600" cy="2784475"/>
                            </a:xfrm>
                            <a:prstGeom prst="rect">
                              <a:avLst/>
                            </a:prstGeom>
                          </pic:spPr>
                        </pic:pic>
                      </a:graphicData>
                    </a:graphic>
                  </wp:inline>
                </w:drawing>
              </w:r>
            </w:ins>
          </w:p>
          <w:p w14:paraId="6D6002A4" w14:textId="3DB5CF86" w:rsidR="00D6521E" w:rsidRDefault="00D6521E">
            <w:pPr>
              <w:pStyle w:val="Caption"/>
              <w:rPr>
                <w:ins w:id="627" w:author="Benjamin Donald Clark" w:date="2024-04-18T17:06:00Z"/>
              </w:rPr>
              <w:pPrChange w:id="628" w:author="Benjamin Donald Clark" w:date="2024-04-18T17:07:00Z">
                <w:pPr/>
              </w:pPrChange>
            </w:pPr>
          </w:p>
        </w:tc>
      </w:tr>
      <w:tr w:rsidR="00D6521E" w14:paraId="7105051F" w14:textId="77777777" w:rsidTr="00D6521E">
        <w:trPr>
          <w:ins w:id="629" w:author="Benjamin Donald Clark" w:date="2024-04-18T17:06:00Z"/>
        </w:trPr>
        <w:tc>
          <w:tcPr>
            <w:tcW w:w="9350" w:type="dxa"/>
          </w:tcPr>
          <w:p w14:paraId="46C790A6" w14:textId="02E7135C" w:rsidR="00D6521E" w:rsidRDefault="00D6521E">
            <w:pPr>
              <w:pStyle w:val="Caption"/>
              <w:rPr>
                <w:ins w:id="630" w:author="Benjamin Donald Clark" w:date="2024-04-18T17:06:00Z"/>
              </w:rPr>
              <w:pPrChange w:id="631" w:author="Benjamin Donald Clark" w:date="2024-04-18T17:07:00Z">
                <w:pPr/>
              </w:pPrChange>
            </w:pPr>
            <w:bookmarkStart w:id="632" w:name="_Ref164352503"/>
            <w:ins w:id="633" w:author="Benjamin Donald Clark" w:date="2024-04-18T17:07:00Z">
              <w:r>
                <w:t xml:space="preserve">Figure </w:t>
              </w:r>
              <w:r>
                <w:fldChar w:fldCharType="begin"/>
              </w:r>
              <w:r>
                <w:instrText xml:space="preserve"> SEQ Figure \* ARABIC </w:instrText>
              </w:r>
              <w:r>
                <w:fldChar w:fldCharType="separate"/>
              </w:r>
              <w:r>
                <w:rPr>
                  <w:noProof/>
                </w:rPr>
                <w:t>1</w:t>
              </w:r>
              <w:r>
                <w:fldChar w:fldCharType="end"/>
              </w:r>
              <w:bookmarkEnd w:id="632"/>
              <w:r>
                <w:t>: Monte Carlo Sampling to estimate nitrogen content of FYM.</w:t>
              </w:r>
            </w:ins>
          </w:p>
        </w:tc>
      </w:tr>
    </w:tbl>
    <w:p w14:paraId="16BFFA9E" w14:textId="520B02A2" w:rsidR="00D6521E" w:rsidRDefault="00D6521E" w:rsidP="001C17FD">
      <w:pPr>
        <w:rPr>
          <w:ins w:id="634" w:author="Benjamin Donald Clark" w:date="2024-04-18T17:03:00Z"/>
        </w:rPr>
      </w:pPr>
    </w:p>
    <w:tbl>
      <w:tblPr>
        <w:tblStyle w:val="TableGrid"/>
        <w:tblW w:w="0" w:type="auto"/>
        <w:tblLook w:val="04A0" w:firstRow="1" w:lastRow="0" w:firstColumn="1" w:lastColumn="0" w:noHBand="0" w:noVBand="1"/>
      </w:tblPr>
      <w:tblGrid>
        <w:gridCol w:w="9350"/>
      </w:tblGrid>
      <w:tr w:rsidR="00D6521E" w14:paraId="10C4B71C" w14:textId="77777777" w:rsidTr="00D6521E">
        <w:trPr>
          <w:ins w:id="635" w:author="Benjamin Donald Clark" w:date="2024-04-18T17:03:00Z"/>
        </w:trPr>
        <w:tc>
          <w:tcPr>
            <w:tcW w:w="9350" w:type="dxa"/>
          </w:tcPr>
          <w:p w14:paraId="52932637" w14:textId="77777777" w:rsidR="00D6521E" w:rsidRDefault="00D6521E">
            <w:pPr>
              <w:keepNext/>
              <w:rPr>
                <w:ins w:id="636" w:author="Benjamin Donald Clark" w:date="2024-04-18T17:03:00Z"/>
              </w:rPr>
              <w:pPrChange w:id="637" w:author="Benjamin Donald Clark" w:date="2024-04-18T17:03:00Z">
                <w:pPr/>
              </w:pPrChange>
            </w:pPr>
            <w:ins w:id="638" w:author="Benjamin Donald Clark" w:date="2024-04-18T17:03:00Z">
              <w:r w:rsidRPr="00D6521E">
                <w:rPr>
                  <w:noProof/>
                </w:rPr>
                <w:drawing>
                  <wp:inline distT="0" distB="0" distL="0" distR="0" wp14:anchorId="39FA9E50" wp14:editId="5E9823B9">
                    <wp:extent cx="5943600" cy="2784475"/>
                    <wp:effectExtent l="0" t="0" r="0" b="0"/>
                    <wp:docPr id="658309684" name="Picture 5" descr="A graph of a graph showing a number of different colored lines&#10;&#10;Description automatically generated with medium confidence">
                      <a:extLst xmlns:a="http://schemas.openxmlformats.org/drawingml/2006/main">
                        <a:ext uri="{FF2B5EF4-FFF2-40B4-BE49-F238E27FC236}">
                          <a16:creationId xmlns:a16="http://schemas.microsoft.com/office/drawing/2014/main" id="{A4CBAA14-C4D9-248A-1FCE-539D5082D5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graph of a graph showing a number of different colored lines&#10;&#10;Description automatically generated with medium confidence">
                              <a:extLst>
                                <a:ext uri="{FF2B5EF4-FFF2-40B4-BE49-F238E27FC236}">
                                  <a16:creationId xmlns:a16="http://schemas.microsoft.com/office/drawing/2014/main" id="{A4CBAA14-C4D9-248A-1FCE-539D5082D501}"/>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943600" cy="2784475"/>
                            </a:xfrm>
                            <a:prstGeom prst="rect">
                              <a:avLst/>
                            </a:prstGeom>
                          </pic:spPr>
                        </pic:pic>
                      </a:graphicData>
                    </a:graphic>
                  </wp:inline>
                </w:drawing>
              </w:r>
            </w:ins>
          </w:p>
          <w:p w14:paraId="7F9BA2E2" w14:textId="2F11BA70" w:rsidR="00D6521E" w:rsidRDefault="00D6521E">
            <w:pPr>
              <w:pStyle w:val="Caption"/>
              <w:rPr>
                <w:ins w:id="639" w:author="Benjamin Donald Clark" w:date="2024-04-18T17:03:00Z"/>
              </w:rPr>
              <w:pPrChange w:id="640" w:author="Benjamin Donald Clark" w:date="2024-04-18T17:03:00Z">
                <w:pPr/>
              </w:pPrChange>
            </w:pPr>
          </w:p>
        </w:tc>
      </w:tr>
      <w:tr w:rsidR="00D6521E" w14:paraId="602919BC" w14:textId="77777777" w:rsidTr="00D6521E">
        <w:trPr>
          <w:ins w:id="641" w:author="Benjamin Donald Clark" w:date="2024-04-18T17:03:00Z"/>
        </w:trPr>
        <w:tc>
          <w:tcPr>
            <w:tcW w:w="9350" w:type="dxa"/>
          </w:tcPr>
          <w:p w14:paraId="65B15C26" w14:textId="309248F1" w:rsidR="00D6521E" w:rsidRDefault="00D6521E">
            <w:pPr>
              <w:pStyle w:val="Caption"/>
              <w:rPr>
                <w:ins w:id="642" w:author="Benjamin Donald Clark" w:date="2024-04-18T17:03:00Z"/>
              </w:rPr>
              <w:pPrChange w:id="643" w:author="Benjamin Donald Clark" w:date="2024-04-18T17:04:00Z">
                <w:pPr/>
              </w:pPrChange>
            </w:pPr>
            <w:bookmarkStart w:id="644" w:name="_Ref164352379"/>
            <w:bookmarkStart w:id="645" w:name="_Ref164352372"/>
            <w:ins w:id="646" w:author="Benjamin Donald Clark" w:date="2024-04-18T17:03:00Z">
              <w:r>
                <w:t xml:space="preserve">Figure </w:t>
              </w:r>
              <w:r>
                <w:fldChar w:fldCharType="begin"/>
              </w:r>
              <w:r>
                <w:instrText xml:space="preserve"> SEQ Figure \* ARABIC </w:instrText>
              </w:r>
              <w:r>
                <w:fldChar w:fldCharType="separate"/>
              </w:r>
            </w:ins>
            <w:ins w:id="647" w:author="Benjamin Donald Clark" w:date="2024-04-18T17:07:00Z">
              <w:r>
                <w:rPr>
                  <w:noProof/>
                </w:rPr>
                <w:t>2</w:t>
              </w:r>
            </w:ins>
            <w:ins w:id="648" w:author="Benjamin Donald Clark" w:date="2024-04-18T17:03:00Z">
              <w:r>
                <w:fldChar w:fldCharType="end"/>
              </w:r>
              <w:bookmarkEnd w:id="644"/>
              <w:r>
                <w:t>: Density plot of the two MC methods used to estimate FYM nitrogen content.</w:t>
              </w:r>
              <w:bookmarkEnd w:id="645"/>
            </w:ins>
          </w:p>
        </w:tc>
      </w:tr>
    </w:tbl>
    <w:p w14:paraId="4619984F" w14:textId="4603B192" w:rsidR="007C7DF0" w:rsidRDefault="007C7DF0" w:rsidP="001C17FD">
      <w:pPr>
        <w:rPr>
          <w:ins w:id="649" w:author="Benjamin Donald Clark" w:date="2024-04-18T17:26:00Z"/>
        </w:rPr>
      </w:pPr>
    </w:p>
    <w:p w14:paraId="52C10757" w14:textId="4EF6643A" w:rsidR="00B46F17" w:rsidRPr="00B46F17" w:rsidRDefault="00B46F17" w:rsidP="001C17FD">
      <w:pPr>
        <w:rPr>
          <w:ins w:id="650" w:author="Benjamin Donald Clark" w:date="2024-04-18T16:32:00Z"/>
          <w:b/>
          <w:bCs/>
          <w:color w:val="FF0000"/>
          <w:rPrChange w:id="651" w:author="Benjamin Donald Clark" w:date="2024-04-18T17:27:00Z">
            <w:rPr>
              <w:ins w:id="652" w:author="Benjamin Donald Clark" w:date="2024-04-18T16:32:00Z"/>
            </w:rPr>
          </w:rPrChange>
        </w:rPr>
      </w:pPr>
      <w:ins w:id="653" w:author="Benjamin Donald Clark" w:date="2024-04-18T17:26:00Z">
        <w:r w:rsidRPr="00B46F17">
          <w:rPr>
            <w:b/>
            <w:bCs/>
            <w:color w:val="FF0000"/>
            <w:rPrChange w:id="654" w:author="Benjamin Donald Clark" w:date="2024-04-18T17:27:00Z">
              <w:rPr/>
            </w:rPrChange>
          </w:rPr>
          <w:t xml:space="preserve">NOTE: These methods are not finalized </w:t>
        </w:r>
      </w:ins>
    </w:p>
    <w:tbl>
      <w:tblPr>
        <w:tblStyle w:val="TableGrid"/>
        <w:tblpPr w:leftFromText="180" w:rightFromText="180" w:vertAnchor="text" w:horzAnchor="margin" w:tblpY="707"/>
        <w:tblW w:w="0" w:type="auto"/>
        <w:tblLook w:val="04A0" w:firstRow="1" w:lastRow="0" w:firstColumn="1" w:lastColumn="0" w:noHBand="0" w:noVBand="1"/>
      </w:tblPr>
      <w:tblGrid>
        <w:gridCol w:w="9350"/>
      </w:tblGrid>
      <w:tr w:rsidR="009B020A" w14:paraId="6FF8DB33" w14:textId="77777777" w:rsidTr="009B020A">
        <w:trPr>
          <w:ins w:id="655" w:author="Benjamin Donald Clark" w:date="2024-04-18T17:50:00Z"/>
        </w:trPr>
        <w:tc>
          <w:tcPr>
            <w:tcW w:w="9350" w:type="dxa"/>
          </w:tcPr>
          <w:p w14:paraId="5430D219" w14:textId="77777777" w:rsidR="009B020A" w:rsidRDefault="009B020A" w:rsidP="009B020A">
            <w:pPr>
              <w:rPr>
                <w:ins w:id="656" w:author="Benjamin Donald Clark" w:date="2024-04-18T17:50:00Z"/>
              </w:rPr>
            </w:pPr>
            <w:ins w:id="657" w:author="Benjamin Donald Clark" w:date="2024-04-18T17:50:00Z">
              <w:r>
                <w:rPr>
                  <w:noProof/>
                </w:rPr>
                <w:lastRenderedPageBreak/>
                <mc:AlternateContent>
                  <mc:Choice Requires="wps">
                    <w:drawing>
                      <wp:anchor distT="0" distB="0" distL="114300" distR="114300" simplePos="0" relativeHeight="251660288" behindDoc="1" locked="0" layoutInCell="1" allowOverlap="1" wp14:anchorId="3C24A532" wp14:editId="64E24840">
                        <wp:simplePos x="0" y="0"/>
                        <wp:positionH relativeFrom="column">
                          <wp:posOffset>0</wp:posOffset>
                        </wp:positionH>
                        <wp:positionV relativeFrom="paragraph">
                          <wp:posOffset>1905</wp:posOffset>
                        </wp:positionV>
                        <wp:extent cx="4047490" cy="241300"/>
                        <wp:effectExtent l="0" t="0" r="0" b="6350"/>
                        <wp:wrapTight wrapText="bothSides">
                          <wp:wrapPolygon edited="0">
                            <wp:start x="0" y="0"/>
                            <wp:lineTo x="0" y="20463"/>
                            <wp:lineTo x="21451" y="20463"/>
                            <wp:lineTo x="21451" y="0"/>
                            <wp:lineTo x="0" y="0"/>
                          </wp:wrapPolygon>
                        </wp:wrapTight>
                        <wp:docPr id="1190972406" name="Text Box 1"/>
                        <wp:cNvGraphicFramePr/>
                        <a:graphic xmlns:a="http://schemas.openxmlformats.org/drawingml/2006/main">
                          <a:graphicData uri="http://schemas.microsoft.com/office/word/2010/wordprocessingShape">
                            <wps:wsp>
                              <wps:cNvSpPr txBox="1"/>
                              <wps:spPr>
                                <a:xfrm>
                                  <a:off x="0" y="0"/>
                                  <a:ext cx="4047490" cy="241300"/>
                                </a:xfrm>
                                <a:prstGeom prst="rect">
                                  <a:avLst/>
                                </a:prstGeom>
                                <a:solidFill>
                                  <a:prstClr val="white"/>
                                </a:solidFill>
                                <a:ln>
                                  <a:noFill/>
                                </a:ln>
                              </wps:spPr>
                              <wps:txbx>
                                <w:txbxContent>
                                  <w:p w14:paraId="27BB36C4" w14:textId="7DCDE697" w:rsidR="009B020A" w:rsidRPr="003E5F2A" w:rsidRDefault="009B020A" w:rsidP="009B020A">
                                    <w:pPr>
                                      <w:pStyle w:val="Caption"/>
                                    </w:pPr>
                                    <w:bookmarkStart w:id="658" w:name="_Ref164354455"/>
                                    <w:r>
                                      <w:t xml:space="preserve">Table </w:t>
                                    </w:r>
                                    <w:r>
                                      <w:fldChar w:fldCharType="begin"/>
                                    </w:r>
                                    <w:r>
                                      <w:instrText xml:space="preserve"> SEQ Table \* ARABIC </w:instrText>
                                    </w:r>
                                    <w:r>
                                      <w:fldChar w:fldCharType="separate"/>
                                    </w:r>
                                    <w:r w:rsidR="003A53A2">
                                      <w:rPr>
                                        <w:noProof/>
                                      </w:rPr>
                                      <w:t>2</w:t>
                                    </w:r>
                                    <w:r>
                                      <w:fldChar w:fldCharType="end"/>
                                    </w:r>
                                    <w:bookmarkEnd w:id="658"/>
                                    <w:r>
                                      <w:t>: Data used to convert oil cake amounts to nitrogen application rates.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C24A532" id="_x0000_t202" coordsize="21600,21600" o:spt="202" path="m,l,21600r21600,l21600,xe">
                        <v:stroke joinstyle="miter"/>
                        <v:path gradientshapeok="t" o:connecttype="rect"/>
                      </v:shapetype>
                      <v:shape id="Text Box 1" o:spid="_x0000_s1026" type="#_x0000_t202" style="position:absolute;margin-left:0;margin-top:.15pt;width:318.7pt;height:19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" stroked="f">
                        <v:textbox inset="0,0,0,0">
                          <w:txbxContent>
                            <w:p w14:paraId="27BB36C4" w14:textId="7DCDE697" w:rsidR="009B020A" w:rsidRPr="003E5F2A" w:rsidRDefault="009B020A" w:rsidP="009B020A">
                              <w:pPr>
                                <w:pStyle w:val="Caption"/>
                              </w:pPr>
                              <w:bookmarkStart w:id="659" w:name="_Ref164354455"/>
                              <w:r>
                                <w:t xml:space="preserve">Table </w:t>
                              </w:r>
                              <w:r>
                                <w:fldChar w:fldCharType="begin"/>
                              </w:r>
                              <w:r>
                                <w:instrText xml:space="preserve"> SEQ Table \* ARABIC </w:instrText>
                              </w:r>
                              <w:r>
                                <w:fldChar w:fldCharType="separate"/>
                              </w:r>
                              <w:r w:rsidR="003A53A2">
                                <w:rPr>
                                  <w:noProof/>
                                </w:rPr>
                                <w:t>2</w:t>
                              </w:r>
                              <w:r>
                                <w:fldChar w:fldCharType="end"/>
                              </w:r>
                              <w:bookmarkEnd w:id="659"/>
                              <w:r>
                                <w:t>: Data used to convert oil cake amounts to nitrogen application rates.</w:t>
                              </w:r>
                            </w:p>
                          </w:txbxContent>
                        </v:textbox>
                        <w10:wrap type="tight"/>
                      </v:shape>
                    </w:pict>
                  </mc:Fallback>
                </mc:AlternateContent>
              </w:r>
            </w:ins>
          </w:p>
        </w:tc>
      </w:tr>
      <w:tr w:rsidR="009B020A" w14:paraId="0B865983" w14:textId="77777777" w:rsidTr="009B020A">
        <w:trPr>
          <w:ins w:id="660" w:author="Benjamin Donald Clark" w:date="2024-04-18T17:50:00Z"/>
        </w:trPr>
        <w:tc>
          <w:tcPr>
            <w:tcW w:w="9350" w:type="dxa"/>
          </w:tcPr>
          <w:p w14:paraId="38FE36BA" w14:textId="77777777" w:rsidR="009B020A" w:rsidRDefault="009B020A" w:rsidP="009B020A">
            <w:pPr>
              <w:rPr>
                <w:ins w:id="661" w:author="Benjamin Donald Clark" w:date="2024-04-18T17:50:00Z"/>
              </w:rPr>
            </w:pPr>
            <w:ins w:id="662" w:author="Benjamin Donald Clark" w:date="2024-04-18T17:50:00Z">
              <w:r w:rsidRPr="00C546C7">
                <w:rPr>
                  <w:noProof/>
                </w:rPr>
                <w:drawing>
                  <wp:anchor distT="0" distB="0" distL="114300" distR="114300" simplePos="0" relativeHeight="251659264" behindDoc="1" locked="0" layoutInCell="1" allowOverlap="1" wp14:anchorId="57FABE54" wp14:editId="21BE75FD">
                    <wp:simplePos x="0" y="0"/>
                    <wp:positionH relativeFrom="column">
                      <wp:posOffset>777875</wp:posOffset>
                    </wp:positionH>
                    <wp:positionV relativeFrom="paragraph">
                      <wp:posOffset>26670</wp:posOffset>
                    </wp:positionV>
                    <wp:extent cx="4047490" cy="4648200"/>
                    <wp:effectExtent l="0" t="0" r="0" b="0"/>
                    <wp:wrapTight wrapText="bothSides">
                      <wp:wrapPolygon edited="0">
                        <wp:start x="0" y="0"/>
                        <wp:lineTo x="0" y="21511"/>
                        <wp:lineTo x="21451" y="21511"/>
                        <wp:lineTo x="21451" y="0"/>
                        <wp:lineTo x="0" y="0"/>
                      </wp:wrapPolygon>
                    </wp:wrapTight>
                    <wp:docPr id="1086883994" name="Picture 5" descr="A table with text and numbers&#10;&#10;Description automatically generated">
                      <a:extLst xmlns:a="http://schemas.openxmlformats.org/drawingml/2006/main">
                        <a:ext uri="{FF2B5EF4-FFF2-40B4-BE49-F238E27FC236}">
                          <a16:creationId xmlns:a16="http://schemas.microsoft.com/office/drawing/2014/main" id="{B45258B5-F2A8-4557-1F8A-2DD0DE12C9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83994" name="Picture 5" descr="A table with text and numbers&#10;&#10;Description automatically generated">
                              <a:extLst>
                                <a:ext uri="{FF2B5EF4-FFF2-40B4-BE49-F238E27FC236}">
                                  <a16:creationId xmlns:a16="http://schemas.microsoft.com/office/drawing/2014/main" id="{B45258B5-F2A8-4557-1F8A-2DD0DE12C9AF}"/>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047490" cy="4648200"/>
                            </a:xfrm>
                            <a:prstGeom prst="rect">
                              <a:avLst/>
                            </a:prstGeom>
                          </pic:spPr>
                        </pic:pic>
                      </a:graphicData>
                    </a:graphic>
                  </wp:anchor>
                </w:drawing>
              </w:r>
            </w:ins>
          </w:p>
        </w:tc>
      </w:tr>
    </w:tbl>
    <w:p w14:paraId="015BEF85" w14:textId="78D12EA0" w:rsidR="00B656D2" w:rsidRDefault="00B656D2" w:rsidP="001C17FD">
      <w:pPr>
        <w:rPr>
          <w:ins w:id="663" w:author="Benjamin Donald Clark" w:date="2024-04-18T16:40:00Z"/>
        </w:rPr>
      </w:pPr>
      <w:ins w:id="664" w:author="Benjamin Donald Clark" w:date="2024-04-18T16:32:00Z">
        <w:r>
          <w:t>To convert oil cake to n</w:t>
        </w:r>
      </w:ins>
      <w:ins w:id="665" w:author="Benjamin Donald Clark" w:date="2024-04-18T16:33:00Z">
        <w:r>
          <w:t xml:space="preserve">itrogen </w:t>
        </w:r>
      </w:ins>
      <w:ins w:id="666" w:author="Benjamin Donald Clark" w:date="2024-04-18T16:35:00Z">
        <w:r>
          <w:t xml:space="preserve"> data from </w:t>
        </w:r>
      </w:ins>
      <w:ins w:id="667" w:author="Benjamin Donald Clark" w:date="2024-04-18T17:49:00Z">
        <w:r w:rsidR="009B020A" w:rsidRPr="009B020A">
          <w:rPr>
            <w:rPrChange w:id="668" w:author="Benjamin Donald Clark" w:date="2024-04-18T17:49:00Z">
              <w:rPr>
                <w:color w:val="3773A1"/>
                <w:sz w:val="13"/>
                <w:szCs w:val="13"/>
              </w:rPr>
            </w:rPrChange>
          </w:rPr>
          <w:t>Rana</w:t>
        </w:r>
        <w:r w:rsidR="009B020A">
          <w:t>(2011)</w:t>
        </w:r>
        <w:r w:rsidR="009B020A" w:rsidRPr="009B020A">
          <w:rPr>
            <w:rPrChange w:id="669" w:author="Benjamin Donald Clark" w:date="2024-04-18T17:49:00Z">
              <w:rPr>
                <w:color w:val="3773A1"/>
                <w:sz w:val="13"/>
                <w:szCs w:val="13"/>
              </w:rPr>
            </w:rPrChange>
          </w:rPr>
          <w:t xml:space="preserve"> </w:t>
        </w:r>
      </w:ins>
      <w:ins w:id="670" w:author="Benjamin Donald Clark" w:date="2024-04-18T16:35:00Z">
        <w:r>
          <w:t>was used that contain nitrogen content f</w:t>
        </w:r>
      </w:ins>
      <w:ins w:id="671" w:author="Benjamin Donald Clark" w:date="2024-04-18T16:36:00Z">
        <w:r>
          <w:t>or the common oil cakes available in India</w:t>
        </w:r>
      </w:ins>
      <w:ins w:id="672" w:author="Benjamin Donald Clark" w:date="2024-04-18T17:40:00Z">
        <w:r w:rsidR="00C546C7">
          <w:t xml:space="preserve"> (</w:t>
        </w:r>
        <w:r w:rsidR="00C546C7">
          <w:fldChar w:fldCharType="begin"/>
        </w:r>
        <w:r w:rsidR="00C546C7">
          <w:instrText xml:space="preserve"> REF _Ref164354455 \h </w:instrText>
        </w:r>
      </w:ins>
      <w:r w:rsidR="00C546C7">
        <w:fldChar w:fldCharType="separate"/>
      </w:r>
      <w:ins w:id="673" w:author="Benjamin Donald Clark" w:date="2024-04-18T17:40:00Z">
        <w:r w:rsidR="00C546C7">
          <w:t xml:space="preserve">Table </w:t>
        </w:r>
        <w:r w:rsidR="00C546C7">
          <w:rPr>
            <w:noProof/>
          </w:rPr>
          <w:t>2</w:t>
        </w:r>
        <w:r w:rsidR="00C546C7">
          <w:fldChar w:fldCharType="end"/>
        </w:r>
        <w:r w:rsidR="00C546C7">
          <w:t>)</w:t>
        </w:r>
      </w:ins>
      <w:ins w:id="674" w:author="Benjamin Donald Clark" w:date="2024-04-18T16:36:00Z">
        <w:r>
          <w:t xml:space="preserve">. </w:t>
        </w:r>
      </w:ins>
      <w:ins w:id="675" w:author="Benjamin Donald Clark" w:date="2024-04-18T17:50:00Z">
        <w:r w:rsidR="009B020A">
          <w:t>A</w:t>
        </w:r>
      </w:ins>
      <w:ins w:id="676" w:author="Benjamin Donald Clark" w:date="2024-04-18T16:36:00Z">
        <w:r>
          <w:t xml:space="preserve"> gamma distribution was fit to the data</w:t>
        </w:r>
      </w:ins>
      <w:ins w:id="677" w:author="Benjamin Donald Clark" w:date="2024-04-18T16:37:00Z">
        <w:r w:rsidR="003C7958">
          <w:t xml:space="preserve">. MC simulations draw samples from the gamma distribution to </w:t>
        </w:r>
      </w:ins>
      <w:ins w:id="678" w:author="Benjamin Donald Clark" w:date="2024-04-18T16:38:00Z">
        <w:r w:rsidR="003C7958">
          <w:t>estimate the uncertainty of oil cake nitrogen content</w:t>
        </w:r>
      </w:ins>
      <w:ins w:id="679" w:author="Benjamin Donald Clark" w:date="2024-04-18T19:31:00Z">
        <w:r w:rsidR="005840F5">
          <w:t>,</w:t>
        </w:r>
      </w:ins>
      <w:ins w:id="680" w:author="Benjamin Donald Clark" w:date="2024-04-18T16:38:00Z">
        <w:r w:rsidR="003C7958">
          <w:t xml:space="preserve"> which was then multiplied by the amount applied </w:t>
        </w:r>
      </w:ins>
      <w:ins w:id="681" w:author="Benjamin Donald Clark" w:date="2024-04-18T16:39:00Z">
        <w:r w:rsidR="003C7958">
          <w:t xml:space="preserve">to estimate oil cake nitrogen application rates. </w:t>
        </w:r>
      </w:ins>
      <w:ins w:id="682" w:author="Benjamin Donald Clark" w:date="2024-04-18T16:33:00Z">
        <w:r>
          <w:t xml:space="preserve"> </w:t>
        </w:r>
      </w:ins>
    </w:p>
    <w:tbl>
      <w:tblPr>
        <w:tblStyle w:val="TableGrid"/>
        <w:tblpPr w:leftFromText="180" w:rightFromText="180" w:vertAnchor="text" w:horzAnchor="margin" w:tblpY="1177"/>
        <w:tblW w:w="0" w:type="auto"/>
        <w:tblLook w:val="04A0" w:firstRow="1" w:lastRow="0" w:firstColumn="1" w:lastColumn="0" w:noHBand="0" w:noVBand="1"/>
      </w:tblPr>
      <w:tblGrid>
        <w:gridCol w:w="9350"/>
      </w:tblGrid>
      <w:tr w:rsidR="00B46F17" w14:paraId="27731081" w14:textId="77777777" w:rsidTr="00B46F17">
        <w:trPr>
          <w:ins w:id="683" w:author="Benjamin Donald Clark" w:date="2024-04-18T17:27:00Z"/>
        </w:trPr>
        <w:tc>
          <w:tcPr>
            <w:tcW w:w="9350" w:type="dxa"/>
          </w:tcPr>
          <w:p w14:paraId="0839AB73" w14:textId="77777777" w:rsidR="00B46F17" w:rsidRDefault="00B46F17" w:rsidP="00B46F17">
            <w:pPr>
              <w:keepNext/>
              <w:rPr>
                <w:ins w:id="684" w:author="Benjamin Donald Clark" w:date="2024-04-18T17:27:00Z"/>
              </w:rPr>
            </w:pPr>
            <w:ins w:id="685" w:author="Benjamin Donald Clark" w:date="2024-04-18T17:27:00Z">
              <w:r w:rsidRPr="00D6521E">
                <w:rPr>
                  <w:noProof/>
                </w:rPr>
                <w:lastRenderedPageBreak/>
                <w:drawing>
                  <wp:inline distT="0" distB="0" distL="0" distR="0" wp14:anchorId="2D13B0F4" wp14:editId="677855D5">
                    <wp:extent cx="5943600" cy="3664585"/>
                    <wp:effectExtent l="0" t="0" r="0" b="0"/>
                    <wp:docPr id="918726714" name="Picture 7" descr="A chart of different types of meat&#10;&#10;Description automatically generated">
                      <a:extLst xmlns:a="http://schemas.openxmlformats.org/drawingml/2006/main">
                        <a:ext uri="{FF2B5EF4-FFF2-40B4-BE49-F238E27FC236}">
                          <a16:creationId xmlns:a16="http://schemas.microsoft.com/office/drawing/2014/main" id="{C0049BBF-A9F6-675E-522A-6ED7CD88A2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26714" name="Picture 7" descr="A chart of different types of meat&#10;&#10;Description automatically generated">
                              <a:extLst>
                                <a:ext uri="{FF2B5EF4-FFF2-40B4-BE49-F238E27FC236}">
                                  <a16:creationId xmlns:a16="http://schemas.microsoft.com/office/drawing/2014/main" id="{C0049BBF-A9F6-675E-522A-6ED7CD88A2D3}"/>
                                </a:ext>
                              </a:extLst>
                            </pic:cNvPr>
                            <pic:cNvPicPr>
                              <a:picLocks noChangeAspect="1"/>
                            </pic:cNvPicPr>
                          </pic:nvPicPr>
                          <pic:blipFill>
                            <a:blip r:embed="rId17"/>
                            <a:stretch>
                              <a:fillRect/>
                            </a:stretch>
                          </pic:blipFill>
                          <pic:spPr>
                            <a:xfrm>
                              <a:off x="0" y="0"/>
                              <a:ext cx="5943600" cy="3664585"/>
                            </a:xfrm>
                            <a:prstGeom prst="rect">
                              <a:avLst/>
                            </a:prstGeom>
                          </pic:spPr>
                        </pic:pic>
                      </a:graphicData>
                    </a:graphic>
                  </wp:inline>
                </w:drawing>
              </w:r>
            </w:ins>
          </w:p>
        </w:tc>
      </w:tr>
      <w:tr w:rsidR="00B46F17" w14:paraId="147023A2" w14:textId="77777777" w:rsidTr="00B46F17">
        <w:trPr>
          <w:ins w:id="686" w:author="Benjamin Donald Clark" w:date="2024-04-18T17:27:00Z"/>
        </w:trPr>
        <w:tc>
          <w:tcPr>
            <w:tcW w:w="9350" w:type="dxa"/>
          </w:tcPr>
          <w:p w14:paraId="044CE169" w14:textId="77777777" w:rsidR="00B46F17" w:rsidRDefault="00B46F17" w:rsidP="00B46F17">
            <w:pPr>
              <w:pStyle w:val="Caption"/>
              <w:rPr>
                <w:ins w:id="687" w:author="Benjamin Donald Clark" w:date="2024-04-18T17:27:00Z"/>
              </w:rPr>
            </w:pPr>
            <w:bookmarkStart w:id="688" w:name="_Ref164352590"/>
            <w:ins w:id="689" w:author="Benjamin Donald Clark" w:date="2024-04-18T17:27:00Z">
              <w:r>
                <w:t xml:space="preserve">Figure </w:t>
              </w:r>
              <w:r>
                <w:fldChar w:fldCharType="begin"/>
              </w:r>
              <w:r>
                <w:instrText xml:space="preserve"> SEQ Figure \* ARABIC </w:instrText>
              </w:r>
              <w:r>
                <w:fldChar w:fldCharType="separate"/>
              </w:r>
              <w:r>
                <w:rPr>
                  <w:noProof/>
                </w:rPr>
                <w:t>3</w:t>
              </w:r>
              <w:r>
                <w:fldChar w:fldCharType="end"/>
              </w:r>
              <w:bookmarkEnd w:id="688"/>
              <w:r>
                <w:t>: Data used to convert Other Manure to nitrogen application rates.</w:t>
              </w:r>
            </w:ins>
          </w:p>
        </w:tc>
      </w:tr>
    </w:tbl>
    <w:p w14:paraId="1F029664" w14:textId="4076022B" w:rsidR="003C7958" w:rsidRDefault="003C7958" w:rsidP="001C17FD">
      <w:pPr>
        <w:rPr>
          <w:ins w:id="690" w:author="Benjamin Donald Clark" w:date="2024-04-18T17:00:00Z"/>
        </w:rPr>
      </w:pPr>
      <w:ins w:id="691" w:author="Benjamin Donald Clark" w:date="2024-04-18T16:41:00Z">
        <w:r>
          <w:t xml:space="preserve">Other manure used data from The University of Minnesota </w:t>
        </w:r>
      </w:ins>
      <w:ins w:id="692" w:author="Benjamin Donald Clark" w:date="2024-04-18T16:42:00Z">
        <w:r>
          <w:t xml:space="preserve">(UoM) </w:t>
        </w:r>
      </w:ins>
      <w:ins w:id="693" w:author="Benjamin Donald Clark" w:date="2024-04-18T16:41:00Z">
        <w:r>
          <w:t>extension service to develop a</w:t>
        </w:r>
      </w:ins>
      <w:ins w:id="694" w:author="Benjamin Donald Clark" w:date="2024-04-18T19:31:00Z">
        <w:r w:rsidR="005840F5">
          <w:t>n</w:t>
        </w:r>
      </w:ins>
      <w:ins w:id="695" w:author="Benjamin Donald Clark" w:date="2024-04-18T16:41:00Z">
        <w:r>
          <w:t xml:space="preserve"> MC s</w:t>
        </w:r>
      </w:ins>
      <w:ins w:id="696" w:author="Benjamin Donald Clark" w:date="2024-04-18T16:42:00Z">
        <w:r>
          <w:t>ampling distribution. The UoM data represented large sample size</w:t>
        </w:r>
      </w:ins>
      <w:ins w:id="697" w:author="Benjamin Donald Clark" w:date="2024-04-18T19:30:00Z">
        <w:r w:rsidR="005840F5">
          <w:t>s</w:t>
        </w:r>
      </w:ins>
      <w:ins w:id="698" w:author="Benjamin Donald Clark" w:date="2024-04-18T16:42:00Z">
        <w:r>
          <w:t xml:space="preserve"> of </w:t>
        </w:r>
      </w:ins>
      <w:ins w:id="699" w:author="Benjamin Donald Clark" w:date="2024-04-18T19:31:00Z">
        <w:r w:rsidR="005840F5">
          <w:t xml:space="preserve">manure </w:t>
        </w:r>
      </w:ins>
      <w:ins w:id="700" w:author="Benjamin Donald Clark" w:date="2024-04-18T16:42:00Z">
        <w:r>
          <w:t>nitrogen content for different</w:t>
        </w:r>
      </w:ins>
      <w:ins w:id="701" w:author="Benjamin Donald Clark" w:date="2024-04-18T19:31:00Z">
        <w:r w:rsidR="005840F5">
          <w:t xml:space="preserve"> livestock</w:t>
        </w:r>
      </w:ins>
      <w:ins w:id="702" w:author="Benjamin Donald Clark" w:date="2024-04-18T16:42:00Z">
        <w:r>
          <w:t xml:space="preserve"> species </w:t>
        </w:r>
      </w:ins>
      <w:ins w:id="703" w:author="Benjamin Donald Clark" w:date="2024-04-18T16:45:00Z">
        <w:r>
          <w:t>(</w:t>
        </w:r>
      </w:ins>
      <w:ins w:id="704" w:author="Benjamin Donald Clark" w:date="2024-04-18T17:09:00Z">
        <w:r w:rsidR="00485F4E">
          <w:rPr>
            <w:highlight w:val="yellow"/>
          </w:rPr>
          <w:fldChar w:fldCharType="begin"/>
        </w:r>
        <w:r w:rsidR="00485F4E">
          <w:instrText xml:space="preserve"> REF _Ref164352590 \h </w:instrText>
        </w:r>
      </w:ins>
      <w:r w:rsidR="00485F4E">
        <w:rPr>
          <w:highlight w:val="yellow"/>
        </w:rPr>
      </w:r>
      <w:r w:rsidR="00485F4E">
        <w:rPr>
          <w:highlight w:val="yellow"/>
        </w:rPr>
        <w:fldChar w:fldCharType="separate"/>
      </w:r>
      <w:ins w:id="705" w:author="Benjamin Donald Clark" w:date="2024-04-18T17:09:00Z">
        <w:r w:rsidR="00485F4E">
          <w:t xml:space="preserve">Figure </w:t>
        </w:r>
        <w:r w:rsidR="00485F4E">
          <w:rPr>
            <w:noProof/>
          </w:rPr>
          <w:t>3</w:t>
        </w:r>
        <w:r w:rsidR="00485F4E">
          <w:rPr>
            <w:highlight w:val="yellow"/>
          </w:rPr>
          <w:fldChar w:fldCharType="end"/>
        </w:r>
      </w:ins>
      <w:ins w:id="706" w:author="Benjamin Donald Clark" w:date="2024-04-18T16:45:00Z">
        <w:r>
          <w:t>)</w:t>
        </w:r>
      </w:ins>
      <w:ins w:id="707" w:author="Benjamin Donald Clark" w:date="2024-04-18T16:42:00Z">
        <w:r>
          <w:t>.</w:t>
        </w:r>
      </w:ins>
      <w:ins w:id="708" w:author="Benjamin Donald Clark" w:date="2024-04-18T16:43:00Z">
        <w:r>
          <w:t xml:space="preserve"> The Animal Census</w:t>
        </w:r>
      </w:ins>
      <w:ins w:id="709" w:author="Benjamin Donald Clark" w:date="2024-04-18T19:31:00Z">
        <w:r w:rsidR="005840F5">
          <w:t>, 19 of India,</w:t>
        </w:r>
      </w:ins>
      <w:ins w:id="710" w:author="Benjamin Donald Clark" w:date="2024-04-18T16:43:00Z">
        <w:r>
          <w:t xml:space="preserve"> was used to weigh the different animal species</w:t>
        </w:r>
      </w:ins>
      <w:ins w:id="711" w:author="Benjamin Donald Clark" w:date="2024-04-18T19:29:00Z">
        <w:r w:rsidR="005840F5">
          <w:t>'</w:t>
        </w:r>
      </w:ins>
      <w:ins w:id="712" w:author="Benjamin Donald Clark" w:date="2024-04-18T16:43:00Z">
        <w:r>
          <w:t xml:space="preserve"> manure n</w:t>
        </w:r>
      </w:ins>
      <w:ins w:id="713" w:author="Benjamin Donald Clark" w:date="2024-04-18T16:44:00Z">
        <w:r>
          <w:t>itrogen content to develop a district</w:t>
        </w:r>
      </w:ins>
      <w:ins w:id="714" w:author="Benjamin Donald Clark" w:date="2024-04-18T19:29:00Z">
        <w:r w:rsidR="005840F5">
          <w:t>-</w:t>
        </w:r>
      </w:ins>
      <w:ins w:id="715" w:author="Benjamin Donald Clark" w:date="2024-04-18T16:44:00Z">
        <w:r>
          <w:t xml:space="preserve">specific sampling distribution that </w:t>
        </w:r>
      </w:ins>
      <w:ins w:id="716" w:author="Benjamin Donald Clark" w:date="2024-04-18T16:45:00Z">
        <w:r>
          <w:t>draw</w:t>
        </w:r>
      </w:ins>
      <w:ins w:id="717" w:author="Benjamin Donald Clark" w:date="2024-04-18T19:30:00Z">
        <w:r w:rsidR="005840F5">
          <w:t>s</w:t>
        </w:r>
      </w:ins>
      <w:ins w:id="718" w:author="Benjamin Donald Clark" w:date="2024-04-18T16:45:00Z">
        <w:r>
          <w:t xml:space="preserve"> samples from a normal distribution. </w:t>
        </w:r>
      </w:ins>
      <w:ins w:id="719" w:author="Benjamin Donald Clark" w:date="2024-04-18T16:46:00Z">
        <w:r>
          <w:t>The resulting estimates of manure nitrogen content were then multiplied by the corrected other manure amounts from Table</w:t>
        </w:r>
      </w:ins>
      <w:ins w:id="720" w:author="Benjamin Donald Clark" w:date="2024-04-18T16:47:00Z">
        <w:r>
          <w:t xml:space="preserve"> 5G to estimate the nitrogen application rate.</w:t>
        </w:r>
      </w:ins>
    </w:p>
    <w:p w14:paraId="444B6536" w14:textId="4C24D4A7" w:rsidR="00D6521E" w:rsidRDefault="00B46F17" w:rsidP="001C17FD">
      <w:pPr>
        <w:rPr>
          <w:ins w:id="721" w:author="Benjamin Donald Clark" w:date="2024-04-18T17:51:00Z"/>
        </w:rPr>
      </w:pPr>
      <w:ins w:id="722" w:author="Benjamin Donald Clark" w:date="2024-04-18T17:31:00Z">
        <w:r>
          <w:t xml:space="preserve">Estimating nitrogen additions from green manure used data presented in </w:t>
        </w:r>
      </w:ins>
      <w:ins w:id="723" w:author="Benjamin Donald Clark" w:date="2024-04-18T17:57:00Z">
        <w:r w:rsidR="003A53A2" w:rsidRPr="003A53A2">
          <w:t>Das et al</w:t>
        </w:r>
      </w:ins>
      <w:ins w:id="724" w:author="Benjamin Donald Clark" w:date="2024-04-18T19:30:00Z">
        <w:r w:rsidR="005840F5">
          <w:t>.</w:t>
        </w:r>
      </w:ins>
      <w:ins w:id="725" w:author="Benjamin Donald Clark" w:date="2024-04-18T17:57:00Z">
        <w:r w:rsidR="003A53A2" w:rsidRPr="003A53A2">
          <w:t xml:space="preserve"> 2020 </w:t>
        </w:r>
      </w:ins>
      <w:ins w:id="726" w:author="Benjamin Donald Clark" w:date="2024-04-18T17:36:00Z">
        <w:r>
          <w:t>(</w:t>
        </w:r>
      </w:ins>
      <w:ins w:id="727" w:author="Benjamin Donald Clark" w:date="2024-04-18T18:14:00Z">
        <w:r w:rsidR="007A625C">
          <w:fldChar w:fldCharType="begin"/>
        </w:r>
        <w:r w:rsidR="007A625C">
          <w:instrText xml:space="preserve"> REF _Ref164356474 \h </w:instrText>
        </w:r>
      </w:ins>
      <w:r w:rsidR="007A625C">
        <w:fldChar w:fldCharType="separate"/>
      </w:r>
      <w:ins w:id="728" w:author="Benjamin Donald Clark" w:date="2024-04-18T18:14:00Z">
        <w:r w:rsidR="007A625C">
          <w:t xml:space="preserve">Table </w:t>
        </w:r>
        <w:r w:rsidR="007A625C">
          <w:rPr>
            <w:noProof/>
          </w:rPr>
          <w:t>3</w:t>
        </w:r>
        <w:r w:rsidR="007A625C">
          <w:fldChar w:fldCharType="end"/>
        </w:r>
      </w:ins>
      <w:ins w:id="729" w:author="Benjamin Donald Clark" w:date="2024-04-18T17:36:00Z">
        <w:r>
          <w:t xml:space="preserve">). The data represents the common green manure crops used in India and </w:t>
        </w:r>
      </w:ins>
      <w:ins w:id="730" w:author="Benjamin Donald Clark" w:date="2024-04-18T19:30:00Z">
        <w:r w:rsidR="005840F5">
          <w:t xml:space="preserve">the </w:t>
        </w:r>
      </w:ins>
      <w:ins w:id="731" w:author="Benjamin Donald Clark" w:date="2024-04-18T18:16:00Z">
        <w:r w:rsidR="007A625C">
          <w:t>kilogram of nitrogen added per hectare. A gamma distr</w:t>
        </w:r>
      </w:ins>
      <w:ins w:id="732" w:author="Benjamin Donald Clark" w:date="2024-04-18T19:30:00Z">
        <w:r w:rsidR="005840F5">
          <w:t>ibution was estimated from this data and used to draw samples</w:t>
        </w:r>
      </w:ins>
      <w:ins w:id="733" w:author="Benjamin Donald Clark" w:date="2024-04-18T18:17:00Z">
        <w:r w:rsidR="007A625C">
          <w:t xml:space="preserve"> during MC simulations. The MC estimates of green manure </w:t>
        </w:r>
        <w:r w:rsidR="00264EF1">
          <w:t xml:space="preserve">nitrogen additions per hectare </w:t>
        </w:r>
      </w:ins>
      <w:ins w:id="734" w:author="Benjamin Donald Clark" w:date="2024-04-18T19:30:00Z">
        <w:r w:rsidR="005840F5">
          <w:t>a</w:t>
        </w:r>
      </w:ins>
      <w:ins w:id="735" w:author="Benjamin Donald Clark" w:date="2024-04-18T18:18:00Z">
        <w:r w:rsidR="00264EF1">
          <w:t xml:space="preserve">re then used to estimate total nitrogen </w:t>
        </w:r>
      </w:ins>
      <w:ins w:id="736" w:author="Benjamin Donald Clark" w:date="2024-04-18T18:19:00Z">
        <w:r w:rsidR="00264EF1">
          <w:t xml:space="preserve">application rates. </w:t>
        </w:r>
      </w:ins>
      <w:ins w:id="737" w:author="Benjamin Donald Clark" w:date="2024-04-18T17:36:00Z">
        <w:r>
          <w:t xml:space="preserve"> </w:t>
        </w:r>
      </w:ins>
    </w:p>
    <w:tbl>
      <w:tblPr>
        <w:tblStyle w:val="TableGrid"/>
        <w:tblW w:w="0" w:type="auto"/>
        <w:tblLook w:val="04A0" w:firstRow="1" w:lastRow="0" w:firstColumn="1" w:lastColumn="0" w:noHBand="0" w:noVBand="1"/>
      </w:tblPr>
      <w:tblGrid>
        <w:gridCol w:w="9350"/>
      </w:tblGrid>
      <w:tr w:rsidR="009B020A" w14:paraId="439277C6" w14:textId="77777777" w:rsidTr="009B020A">
        <w:trPr>
          <w:ins w:id="738" w:author="Benjamin Donald Clark" w:date="2024-04-18T17:52:00Z"/>
        </w:trPr>
        <w:tc>
          <w:tcPr>
            <w:tcW w:w="9350" w:type="dxa"/>
          </w:tcPr>
          <w:p w14:paraId="3B4D178F" w14:textId="0043E7CD" w:rsidR="003A53A2" w:rsidRDefault="003A53A2">
            <w:pPr>
              <w:pStyle w:val="Caption"/>
              <w:keepNext/>
              <w:rPr>
                <w:ins w:id="739" w:author="Benjamin Donald Clark" w:date="2024-04-18T17:58:00Z"/>
              </w:rPr>
              <w:pPrChange w:id="740" w:author="Benjamin Donald Clark" w:date="2024-04-18T17:58:00Z">
                <w:pPr>
                  <w:pStyle w:val="Caption"/>
                </w:pPr>
              </w:pPrChange>
            </w:pPr>
            <w:bookmarkStart w:id="741" w:name="_Ref164356474"/>
            <w:ins w:id="742" w:author="Benjamin Donald Clark" w:date="2024-04-18T17:58:00Z">
              <w:r>
                <w:lastRenderedPageBreak/>
                <w:t xml:space="preserve">Table </w:t>
              </w:r>
              <w:r>
                <w:fldChar w:fldCharType="begin"/>
              </w:r>
              <w:r>
                <w:instrText xml:space="preserve"> SEQ Table \* ARABIC </w:instrText>
              </w:r>
            </w:ins>
            <w:r>
              <w:fldChar w:fldCharType="separate"/>
            </w:r>
            <w:ins w:id="743" w:author="Benjamin Donald Clark" w:date="2024-04-18T17:58:00Z">
              <w:r>
                <w:rPr>
                  <w:noProof/>
                </w:rPr>
                <w:t>3</w:t>
              </w:r>
              <w:r>
                <w:fldChar w:fldCharType="end"/>
              </w:r>
              <w:bookmarkEnd w:id="741"/>
              <w:r>
                <w:t>: Data used to convert green manure into nitrogen addition.</w:t>
              </w:r>
            </w:ins>
          </w:p>
          <w:p w14:paraId="5F5B1070" w14:textId="75BA404B" w:rsidR="009B020A" w:rsidRDefault="003A53A2" w:rsidP="001C17FD">
            <w:pPr>
              <w:rPr>
                <w:ins w:id="744" w:author="Benjamin Donald Clark" w:date="2024-04-18T17:52:00Z"/>
              </w:rPr>
            </w:pPr>
            <w:ins w:id="745" w:author="Benjamin Donald Clark" w:date="2024-04-18T17:58:00Z">
              <w:r w:rsidRPr="003A53A2">
                <w:rPr>
                  <w:noProof/>
                </w:rPr>
                <w:drawing>
                  <wp:inline distT="0" distB="0" distL="0" distR="0" wp14:anchorId="05417775" wp14:editId="3B9080DF">
                    <wp:extent cx="5943600" cy="3695700"/>
                    <wp:effectExtent l="0" t="0" r="0" b="0"/>
                    <wp:docPr id="730475574" name="Picture 6">
                      <a:extLst xmlns:a="http://schemas.openxmlformats.org/drawingml/2006/main">
                        <a:ext uri="{FF2B5EF4-FFF2-40B4-BE49-F238E27FC236}">
                          <a16:creationId xmlns:a16="http://schemas.microsoft.com/office/drawing/2014/main" id="{6C3A3810-E820-6569-27AD-62836C619F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C3A3810-E820-6569-27AD-62836C619FD9}"/>
                                </a:ext>
                              </a:extLst>
                            </pic:cNvPr>
                            <pic:cNvPicPr>
                              <a:picLocks noChangeAspect="1"/>
                            </pic:cNvPicPr>
                          </pic:nvPicPr>
                          <pic:blipFill>
                            <a:blip r:embed="rId18"/>
                            <a:stretch>
                              <a:fillRect/>
                            </a:stretch>
                          </pic:blipFill>
                          <pic:spPr>
                            <a:xfrm>
                              <a:off x="0" y="0"/>
                              <a:ext cx="5943600" cy="3695700"/>
                            </a:xfrm>
                            <a:prstGeom prst="rect">
                              <a:avLst/>
                            </a:prstGeom>
                          </pic:spPr>
                        </pic:pic>
                      </a:graphicData>
                    </a:graphic>
                  </wp:inline>
                </w:drawing>
              </w:r>
            </w:ins>
          </w:p>
        </w:tc>
      </w:tr>
    </w:tbl>
    <w:p w14:paraId="364ED0BD" w14:textId="77777777" w:rsidR="009B020A" w:rsidRDefault="009B020A" w:rsidP="001C17FD">
      <w:pPr>
        <w:rPr>
          <w:ins w:id="746" w:author="Benjamin Donald Clark" w:date="2024-04-18T16:47:00Z"/>
        </w:rPr>
      </w:pPr>
    </w:p>
    <w:p w14:paraId="34139918" w14:textId="77777777" w:rsidR="003C7958" w:rsidRDefault="003C7958" w:rsidP="001C17FD">
      <w:pPr>
        <w:rPr>
          <w:ins w:id="747" w:author="Benjamin Donald Clark" w:date="2024-04-18T16:15:00Z"/>
        </w:rPr>
      </w:pPr>
    </w:p>
    <w:p w14:paraId="24D6AC8E" w14:textId="1CEACCA0" w:rsidR="007C7DF0" w:rsidRDefault="00EE3DF9">
      <w:pPr>
        <w:pStyle w:val="Heading3"/>
        <w:rPr>
          <w:ins w:id="748" w:author="Benjamin Donald Clark" w:date="2024-04-18T18:19:00Z"/>
        </w:rPr>
        <w:pPrChange w:id="749" w:author="Benjamin Donald Clark" w:date="2024-04-18T18:20:00Z">
          <w:pPr/>
        </w:pPrChange>
      </w:pPr>
      <w:bookmarkStart w:id="750" w:name="_Toc164371653"/>
      <w:ins w:id="751" w:author="Benjamin Donald Clark" w:date="2024-04-18T18:19:00Z">
        <w:r>
          <w:t>Estimating Total Nitrogen Rates</w:t>
        </w:r>
        <w:bookmarkEnd w:id="750"/>
      </w:ins>
    </w:p>
    <w:p w14:paraId="25B8656F" w14:textId="44F5012C" w:rsidR="007C7DF0" w:rsidRDefault="00EE3DF9" w:rsidP="001C17FD">
      <w:pPr>
        <w:rPr>
          <w:ins w:id="752" w:author="Benjamin Donald Clark" w:date="2024-04-18T18:22:00Z"/>
        </w:rPr>
      </w:pPr>
      <w:ins w:id="753" w:author="Benjamin Donald Clark" w:date="2024-04-18T18:20:00Z">
        <w:r>
          <w:t xml:space="preserve">Non-linear models used to estimate N2O emissions are sensitive to the nitrogen application rate. The Input Survey does not contain </w:t>
        </w:r>
      </w:ins>
      <w:ins w:id="754" w:author="Benjamin Donald Clark" w:date="2024-04-18T18:21:00Z">
        <w:r>
          <w:t>any information about the combination of the different nitrogen inputs applied to a given area. M</w:t>
        </w:r>
      </w:ins>
      <w:ins w:id="755" w:author="Benjamin Donald Clark" w:date="2024-04-18T18:22:00Z">
        <w:r>
          <w:t>C simulations were used to estimate the possible combinations of the five different nitrogen inputs. The process used was as follows:</w:t>
        </w:r>
      </w:ins>
    </w:p>
    <w:p w14:paraId="14781914" w14:textId="3CFC05B8" w:rsidR="007C7DF0" w:rsidRDefault="00EE3DF9" w:rsidP="00EE3DF9">
      <w:pPr>
        <w:pStyle w:val="ListParagraph"/>
        <w:numPr>
          <w:ilvl w:val="0"/>
          <w:numId w:val="4"/>
        </w:numPr>
        <w:rPr>
          <w:ins w:id="756" w:author="Benjamin Donald Clark" w:date="2024-04-18T18:23:00Z"/>
        </w:rPr>
      </w:pPr>
      <w:ins w:id="757" w:author="Benjamin Donald Clark" w:date="2024-04-18T18:22:00Z">
        <w:r>
          <w:t>Randomly select</w:t>
        </w:r>
      </w:ins>
      <w:ins w:id="758" w:author="Benjamin Donald Clark" w:date="2024-04-18T18:23:00Z">
        <w:r>
          <w:t xml:space="preserve"> one of the nitrogen inputs to start with</w:t>
        </w:r>
      </w:ins>
    </w:p>
    <w:p w14:paraId="187A693A" w14:textId="7BC51CAD" w:rsidR="00EE3DF9" w:rsidRDefault="00EE3DF9" w:rsidP="00EE3DF9">
      <w:pPr>
        <w:pStyle w:val="ListParagraph"/>
        <w:numPr>
          <w:ilvl w:val="0"/>
          <w:numId w:val="4"/>
        </w:numPr>
        <w:rPr>
          <w:ins w:id="759" w:author="Benjamin Donald Clark" w:date="2024-04-18T18:23:00Z"/>
        </w:rPr>
      </w:pPr>
      <w:ins w:id="760" w:author="Benjamin Donald Clark" w:date="2024-04-18T18:23:00Z">
        <w:r>
          <w:t xml:space="preserve">Randomly select one of the remaining nitrogen inputs. </w:t>
        </w:r>
      </w:ins>
    </w:p>
    <w:p w14:paraId="138645F9" w14:textId="5B9296A5" w:rsidR="00EE3DF9" w:rsidRDefault="00EE3DF9" w:rsidP="00EE3DF9">
      <w:pPr>
        <w:pStyle w:val="ListParagraph"/>
        <w:numPr>
          <w:ilvl w:val="0"/>
          <w:numId w:val="4"/>
        </w:numPr>
        <w:rPr>
          <w:ins w:id="761" w:author="Benjamin Donald Clark" w:date="2024-04-18T18:24:00Z"/>
        </w:rPr>
      </w:pPr>
      <w:ins w:id="762" w:author="Benjamin Donald Clark" w:date="2024-04-18T18:23:00Z">
        <w:r>
          <w:t>Compute the required overlap between the two inputs based on the total area where the crop was grown.</w:t>
        </w:r>
      </w:ins>
    </w:p>
    <w:p w14:paraId="27D0251C" w14:textId="3CF88A57" w:rsidR="00EE3DF9" w:rsidRDefault="00EE3DF9" w:rsidP="00EE3DF9">
      <w:pPr>
        <w:pStyle w:val="ListParagraph"/>
        <w:numPr>
          <w:ilvl w:val="0"/>
          <w:numId w:val="4"/>
        </w:numPr>
        <w:rPr>
          <w:ins w:id="763" w:author="Benjamin Donald Clark" w:date="2024-04-18T18:25:00Z"/>
        </w:rPr>
      </w:pPr>
      <w:ins w:id="764" w:author="Benjamin Donald Clark" w:date="2024-04-18T18:24:00Z">
        <w:r>
          <w:t>Randomly select a number from 0 to 1 from a uniform distribution that represents the proport</w:t>
        </w:r>
      </w:ins>
      <w:ins w:id="765" w:author="Benjamin Donald Clark" w:date="2024-04-18T18:25:00Z">
        <w:r>
          <w:t xml:space="preserve">ion of the small area input that overlaps with the other input. </w:t>
        </w:r>
      </w:ins>
    </w:p>
    <w:p w14:paraId="1DF08203" w14:textId="743C29D0" w:rsidR="005840F5" w:rsidRDefault="00EE3DF9" w:rsidP="00EE3DF9">
      <w:pPr>
        <w:pStyle w:val="ListParagraph"/>
        <w:numPr>
          <w:ilvl w:val="0"/>
          <w:numId w:val="4"/>
        </w:numPr>
        <w:rPr>
          <w:ins w:id="766" w:author="Benjamin Donald Clark" w:date="2024-04-18T19:13:00Z"/>
        </w:rPr>
      </w:pPr>
      <w:ins w:id="767" w:author="Benjamin Donald Clark" w:date="2024-04-18T18:26:00Z">
        <w:r>
          <w:t>Randomly select one of the remaining input</w:t>
        </w:r>
      </w:ins>
      <w:ins w:id="768" w:author="Benjamin Donald Clark" w:date="2024-04-18T19:29:00Z">
        <w:r w:rsidR="005840F5">
          <w:t>s</w:t>
        </w:r>
      </w:ins>
      <w:ins w:id="769" w:author="Benjamin Donald Clark" w:date="2024-04-18T19:19:00Z">
        <w:r w:rsidR="005840F5">
          <w:t>.</w:t>
        </w:r>
      </w:ins>
      <w:ins w:id="770" w:author="Benjamin Donald Clark" w:date="2024-04-18T18:26:00Z">
        <w:r>
          <w:t xml:space="preserve"> </w:t>
        </w:r>
      </w:ins>
    </w:p>
    <w:p w14:paraId="71ACC902" w14:textId="5FDF512F" w:rsidR="00EE3DF9" w:rsidRDefault="005840F5" w:rsidP="00EE3DF9">
      <w:pPr>
        <w:pStyle w:val="ListParagraph"/>
        <w:numPr>
          <w:ilvl w:val="0"/>
          <w:numId w:val="4"/>
        </w:numPr>
        <w:rPr>
          <w:ins w:id="771" w:author="Benjamin Donald Clark" w:date="2024-04-18T19:14:00Z"/>
        </w:rPr>
      </w:pPr>
      <w:ins w:id="772" w:author="Benjamin Donald Clark" w:date="2024-04-18T19:13:00Z">
        <w:r>
          <w:t>C</w:t>
        </w:r>
      </w:ins>
      <w:ins w:id="773" w:author="Benjamin Donald Clark" w:date="2024-04-18T18:26:00Z">
        <w:r w:rsidR="00EE3DF9">
          <w:t xml:space="preserve">ompute the </w:t>
        </w:r>
      </w:ins>
      <w:ins w:id="774" w:author="Benjamin Donald Clark" w:date="2024-04-18T19:11:00Z">
        <w:r>
          <w:t xml:space="preserve">required overlap with the current area </w:t>
        </w:r>
      </w:ins>
      <w:ins w:id="775" w:author="Benjamin Donald Clark" w:date="2024-04-18T19:12:00Z">
        <w:r>
          <w:t xml:space="preserve">covered by one or more inputs. </w:t>
        </w:r>
      </w:ins>
    </w:p>
    <w:p w14:paraId="1553D96F" w14:textId="6FF63BE4" w:rsidR="005840F5" w:rsidRDefault="005840F5" w:rsidP="00EE3DF9">
      <w:pPr>
        <w:pStyle w:val="ListParagraph"/>
        <w:numPr>
          <w:ilvl w:val="0"/>
          <w:numId w:val="4"/>
        </w:numPr>
        <w:rPr>
          <w:ins w:id="776" w:author="Benjamin Donald Clark" w:date="2024-04-18T19:18:00Z"/>
        </w:rPr>
      </w:pPr>
      <w:ins w:id="777" w:author="Benjamin Donald Clark" w:date="2024-04-18T19:18:00Z">
        <w:r>
          <w:t>Compute the area for the distinct set of overlapping areas.</w:t>
        </w:r>
      </w:ins>
    </w:p>
    <w:p w14:paraId="1468183A" w14:textId="1FCA39AE" w:rsidR="007C7DF0" w:rsidRDefault="005840F5" w:rsidP="005840F5">
      <w:pPr>
        <w:pStyle w:val="ListParagraph"/>
        <w:numPr>
          <w:ilvl w:val="0"/>
          <w:numId w:val="4"/>
        </w:numPr>
        <w:rPr>
          <w:ins w:id="778" w:author="Benjamin Donald Clark" w:date="2024-04-18T19:22:00Z"/>
        </w:rPr>
      </w:pPr>
      <w:ins w:id="779" w:author="Benjamin Donald Clark" w:date="2024-04-18T19:19:00Z">
        <w:r>
          <w:t>For any area less than the required overlap with the current</w:t>
        </w:r>
      </w:ins>
      <w:ins w:id="780" w:author="Benjamin Donald Clark" w:date="2024-04-18T19:21:00Z">
        <w:r>
          <w:t>ly</w:t>
        </w:r>
      </w:ins>
      <w:ins w:id="781" w:author="Benjamin Donald Clark" w:date="2024-04-18T19:19:00Z">
        <w:r>
          <w:t xml:space="preserve"> </w:t>
        </w:r>
      </w:ins>
      <w:ins w:id="782" w:author="Benjamin Donald Clark" w:date="2024-04-18T19:20:00Z">
        <w:r>
          <w:t>selected input</w:t>
        </w:r>
      </w:ins>
    </w:p>
    <w:p w14:paraId="6884707C" w14:textId="6B47E10E" w:rsidR="005840F5" w:rsidRDefault="005840F5" w:rsidP="005840F5">
      <w:pPr>
        <w:pStyle w:val="ListParagraph"/>
        <w:numPr>
          <w:ilvl w:val="0"/>
          <w:numId w:val="4"/>
        </w:numPr>
        <w:rPr>
          <w:ins w:id="783" w:author="Benjamin Donald Clark" w:date="2024-04-18T19:24:00Z"/>
        </w:rPr>
      </w:pPr>
      <w:ins w:id="784" w:author="Benjamin Donald Clark" w:date="2024-04-18T19:22:00Z">
        <w:r>
          <w:lastRenderedPageBreak/>
          <w:t>Random</w:t>
        </w:r>
      </w:ins>
      <w:ins w:id="785" w:author="Benjamin Donald Clark" w:date="2024-04-18T19:27:00Z">
        <w:r>
          <w:t>ly</w:t>
        </w:r>
      </w:ins>
      <w:ins w:id="786" w:author="Benjamin Donald Clark" w:date="2024-04-18T19:22:00Z">
        <w:r>
          <w:t xml:space="preserve"> order </w:t>
        </w:r>
      </w:ins>
      <w:ins w:id="787" w:author="Benjamin Donald Clark" w:date="2024-04-18T19:27:00Z">
        <w:r>
          <w:t>the</w:t>
        </w:r>
      </w:ins>
      <w:ins w:id="788" w:author="Benjamin Donald Clark" w:date="2024-04-18T19:23:00Z">
        <w:r>
          <w:t xml:space="preserve"> distinct set of area</w:t>
        </w:r>
      </w:ins>
      <w:ins w:id="789" w:author="Benjamin Donald Clark" w:date="2024-04-18T19:27:00Z">
        <w:r>
          <w:t>s</w:t>
        </w:r>
      </w:ins>
      <w:ins w:id="790" w:author="Benjamin Donald Clark" w:date="2024-04-18T19:23:00Z">
        <w:r>
          <w:t xml:space="preserve"> currently allocated and loop through</w:t>
        </w:r>
      </w:ins>
      <w:ins w:id="791" w:author="Benjamin Donald Clark" w:date="2024-04-18T19:27:00Z">
        <w:r>
          <w:t xml:space="preserve"> them</w:t>
        </w:r>
      </w:ins>
      <w:ins w:id="792" w:author="Benjamin Donald Clark" w:date="2024-04-18T19:23:00Z">
        <w:r>
          <w:t xml:space="preserve"> to estimate how much of the require</w:t>
        </w:r>
      </w:ins>
      <w:ins w:id="793" w:author="Benjamin Donald Clark" w:date="2024-04-18T19:27:00Z">
        <w:r>
          <w:t>d</w:t>
        </w:r>
      </w:ins>
      <w:ins w:id="794" w:author="Benjamin Donald Clark" w:date="2024-04-18T19:23:00Z">
        <w:r>
          <w:t xml:space="preserve"> overl</w:t>
        </w:r>
      </w:ins>
      <w:ins w:id="795" w:author="Benjamin Donald Clark" w:date="2024-04-18T19:24:00Z">
        <w:r>
          <w:t xml:space="preserve">ap for the current input is allocated to the area. </w:t>
        </w:r>
      </w:ins>
    </w:p>
    <w:p w14:paraId="69D8A71D" w14:textId="45D0D1D7" w:rsidR="005840F5" w:rsidRDefault="005840F5" w:rsidP="005840F5">
      <w:pPr>
        <w:pStyle w:val="ListParagraph"/>
        <w:numPr>
          <w:ilvl w:val="0"/>
          <w:numId w:val="4"/>
        </w:numPr>
        <w:rPr>
          <w:ins w:id="796" w:author="Benjamin Donald Clark" w:date="2024-04-18T19:25:00Z"/>
        </w:rPr>
      </w:pPr>
      <w:ins w:id="797" w:author="Benjamin Donald Clark" w:date="2024-04-18T19:24:00Z">
        <w:r>
          <w:t xml:space="preserve">Repeat </w:t>
        </w:r>
      </w:ins>
      <w:ins w:id="798" w:author="Benjamin Donald Clark" w:date="2024-04-18T19:28:00Z">
        <w:r>
          <w:t xml:space="preserve">step 9 </w:t>
        </w:r>
      </w:ins>
      <w:ins w:id="799" w:author="Benjamin Donald Clark" w:date="2024-04-18T19:29:00Z">
        <w:r>
          <w:t>for the remaining area of the current input</w:t>
        </w:r>
      </w:ins>
      <w:ins w:id="800" w:author="Benjamin Donald Clark" w:date="2024-04-18T19:24:00Z">
        <w:r>
          <w:t xml:space="preserve"> to determine the unrequired overlap p</w:t>
        </w:r>
      </w:ins>
      <w:ins w:id="801" w:author="Benjamin Donald Clark" w:date="2024-04-18T19:28:00Z">
        <w:r>
          <w:t>ro</w:t>
        </w:r>
      </w:ins>
      <w:ins w:id="802" w:author="Benjamin Donald Clark" w:date="2024-04-18T19:24:00Z">
        <w:r>
          <w:t>po</w:t>
        </w:r>
      </w:ins>
      <w:ins w:id="803" w:author="Benjamin Donald Clark" w:date="2024-04-18T19:25:00Z">
        <w:r>
          <w:t xml:space="preserve">rtions. </w:t>
        </w:r>
      </w:ins>
    </w:p>
    <w:p w14:paraId="60388C8C" w14:textId="7E3AFE7D" w:rsidR="005840F5" w:rsidRDefault="005840F5" w:rsidP="005840F5">
      <w:pPr>
        <w:pStyle w:val="ListParagraph"/>
        <w:numPr>
          <w:ilvl w:val="0"/>
          <w:numId w:val="4"/>
        </w:numPr>
        <w:rPr>
          <w:ins w:id="804" w:author="Benjamin Donald Clark" w:date="2024-04-18T19:25:00Z"/>
        </w:rPr>
      </w:pPr>
      <w:ins w:id="805" w:author="Benjamin Donald Clark" w:date="2024-04-18T19:25:00Z">
        <w:r>
          <w:t xml:space="preserve">Repeat 5 through 10 for all the remaining unallocated inputs. </w:t>
        </w:r>
      </w:ins>
    </w:p>
    <w:p w14:paraId="7332E489" w14:textId="282CE70F" w:rsidR="005840F5" w:rsidRDefault="005840F5" w:rsidP="005840F5">
      <w:pPr>
        <w:pStyle w:val="ListParagraph"/>
        <w:numPr>
          <w:ilvl w:val="0"/>
          <w:numId w:val="4"/>
        </w:numPr>
        <w:rPr>
          <w:ins w:id="806" w:author="Benjamin Donald Clark" w:date="2024-04-18T20:57:00Z"/>
        </w:rPr>
      </w:pPr>
      <w:ins w:id="807" w:author="Benjamin Donald Clark" w:date="2024-04-18T19:25:00Z">
        <w:r>
          <w:t>Once all input ar</w:t>
        </w:r>
      </w:ins>
      <w:ins w:id="808" w:author="Benjamin Donald Clark" w:date="2024-04-18T19:26:00Z">
        <w:r>
          <w:t>eas have been allocated</w:t>
        </w:r>
      </w:ins>
      <w:ins w:id="809" w:author="Benjamin Donald Clark" w:date="2024-04-18T19:29:00Z">
        <w:r>
          <w:t>,</w:t>
        </w:r>
      </w:ins>
      <w:ins w:id="810" w:author="Benjamin Donald Clark" w:date="2024-04-18T19:26:00Z">
        <w:r>
          <w:t xml:space="preserve"> compute their area and the total nitrogen rate applied by summing the nitrogen rates of the individual inputs that </w:t>
        </w:r>
      </w:ins>
      <w:ins w:id="811" w:author="Benjamin Donald Clark" w:date="2024-04-18T19:27:00Z">
        <w:r>
          <w:t xml:space="preserve">overlap within the area. </w:t>
        </w:r>
      </w:ins>
    </w:p>
    <w:p w14:paraId="65FE773B" w14:textId="23A8E1B8" w:rsidR="005840F5" w:rsidRDefault="005840F5" w:rsidP="005840F5">
      <w:pPr>
        <w:pStyle w:val="ListParagraph"/>
        <w:numPr>
          <w:ilvl w:val="0"/>
          <w:numId w:val="4"/>
        </w:numPr>
        <w:rPr>
          <w:ins w:id="812" w:author="Benjamin Donald Clark" w:date="2024-04-18T20:58:00Z"/>
        </w:rPr>
      </w:pPr>
      <w:ins w:id="813" w:author="Benjamin Donald Clark" w:date="2024-04-18T20:57:00Z">
        <w:r>
          <w:t>Repeat the process 10</w:t>
        </w:r>
      </w:ins>
      <w:ins w:id="814" w:author="Benjamin Donald Clark" w:date="2024-04-18T20:58:00Z">
        <w:r>
          <w:t>00 times to build the distribution of possible total nitrogen rates.</w:t>
        </w:r>
      </w:ins>
    </w:p>
    <w:p w14:paraId="65F2FC1C" w14:textId="689490D0" w:rsidR="00E21EA3" w:rsidRPr="00E21EA3" w:rsidDel="001C17FD" w:rsidRDefault="005840F5">
      <w:pPr>
        <w:pStyle w:val="Caption"/>
        <w:rPr>
          <w:del w:id="815" w:author="Benjamin Donald Clark" w:date="2024-04-18T16:15:00Z"/>
        </w:rPr>
        <w:pPrChange w:id="816" w:author="Benjamin Donald Clark" w:date="2024-04-18T16:04:00Z">
          <w:pPr/>
        </w:pPrChange>
      </w:pPr>
      <w:ins w:id="817" w:author="Benjamin Donald Clark" w:date="2024-04-18T20:58:00Z">
        <w:r>
          <w:t xml:space="preserve">The resulting dataset of possible total nitrogen rates can then </w:t>
        </w:r>
      </w:ins>
      <w:ins w:id="818" w:author="Benjamin Donald Clark" w:date="2024-04-18T20:59:00Z">
        <w:r>
          <w:t>be used to model N</w:t>
        </w:r>
        <w:r w:rsidRPr="005840F5">
          <w:rPr>
            <w:vertAlign w:val="subscript"/>
            <w:rPrChange w:id="819" w:author="Benjamin Donald Clark" w:date="2024-04-18T21:01:00Z">
              <w:rPr/>
            </w:rPrChange>
          </w:rPr>
          <w:t>2</w:t>
        </w:r>
        <w:r>
          <w:t xml:space="preserve">O emissions </w:t>
        </w:r>
      </w:ins>
      <w:ins w:id="820" w:author="Benjamin Donald Clark" w:date="2024-04-18T21:01:00Z">
        <w:r>
          <w:t>per hectare</w:t>
        </w:r>
      </w:ins>
      <w:ins w:id="821" w:author="Benjamin Donald Clark" w:date="2024-04-18T21:03:00Z">
        <w:r>
          <w:t xml:space="preserve"> weig</w:t>
        </w:r>
      </w:ins>
      <w:ins w:id="822" w:author="Benjamin Donald Clark" w:date="2024-04-18T21:04:00Z">
        <w:r>
          <w:t>ht</w:t>
        </w:r>
      </w:ins>
      <w:ins w:id="823" w:author="Benjamin Donald Clark" w:date="2024-04-18T21:03:00Z">
        <w:r>
          <w:t>ed by the area they represent</w:t>
        </w:r>
      </w:ins>
      <w:ins w:id="824" w:author="Benjamin Donald Clark" w:date="2024-04-18T21:01:00Z">
        <w:r>
          <w:t>. The abo</w:t>
        </w:r>
      </w:ins>
    </w:p>
    <w:p w14:paraId="1E2BEB99" w14:textId="00E0682B" w:rsidR="00977F70" w:rsidDel="005840F5" w:rsidRDefault="005840F5">
      <w:pPr>
        <w:rPr>
          <w:del w:id="825" w:author="Benjamin Donald Clark" w:date="2024-04-18T21:01:00Z"/>
        </w:rPr>
      </w:pPr>
      <w:ins w:id="826" w:author="Benjamin Donald Clark" w:date="2024-04-18T21:01:00Z">
        <w:r>
          <w:t>ve method can</w:t>
        </w:r>
      </w:ins>
      <w:ins w:id="827" w:author="Benjamin Donald Clark" w:date="2024-04-18T21:02:00Z">
        <w:r>
          <w:t xml:space="preserve"> </w:t>
        </w:r>
      </w:ins>
      <w:ins w:id="828" w:author="Benjamin Donald Clark" w:date="2024-04-18T21:04:00Z">
        <w:r>
          <w:t>y</w:t>
        </w:r>
      </w:ins>
      <w:ins w:id="829" w:author="Benjamin Donald Clark" w:date="2024-04-18T21:02:00Z">
        <w:r>
          <w:t>ield</w:t>
        </w:r>
      </w:ins>
      <w:ins w:id="830" w:author="Benjamin Donald Clark" w:date="2024-04-18T21:04:00Z">
        <w:r>
          <w:t xml:space="preserve"> high </w:t>
        </w:r>
      </w:ins>
      <w:ins w:id="831" w:author="Benjamin Donald Clark" w:date="2024-04-18T21:05:00Z">
        <w:r>
          <w:t>nitrogen rates when multiple inputs overlap</w:t>
        </w:r>
      </w:ins>
      <w:ins w:id="832" w:author="Benjamin Donald Clark" w:date="2024-04-18T21:06:00Z">
        <w:r>
          <w:t>,</w:t>
        </w:r>
      </w:ins>
      <w:ins w:id="833" w:author="Benjamin Donald Clark" w:date="2024-04-18T21:05:00Z">
        <w:r>
          <w:t xml:space="preserve"> but this is compensated for by the smaller total areas </w:t>
        </w:r>
      </w:ins>
      <w:ins w:id="834" w:author="Benjamin Donald Clark" w:date="2024-04-18T21:06:00Z">
        <w:r>
          <w:t xml:space="preserve">that have nitrogen inputs. </w:t>
        </w:r>
      </w:ins>
    </w:p>
    <w:p w14:paraId="15FA19C3" w14:textId="0FA4EB73" w:rsidR="000F4FFD" w:rsidRDefault="000F4FFD"/>
    <w:p w14:paraId="36BB04C3" w14:textId="77777777" w:rsidR="004E67CE" w:rsidDel="0016582A" w:rsidRDefault="000842AB">
      <w:pPr>
        <w:rPr>
          <w:del w:id="835" w:author="Benjamin Donald Clark" w:date="2024-04-04T15:44:00Z"/>
        </w:rPr>
      </w:pPr>
      <w:del w:id="836" w:author="Benjamin Donald Clark" w:date="2024-04-04T15:50:00Z">
        <w:r w:rsidDel="005B44A8">
          <w:br w:type="page"/>
        </w:r>
      </w:del>
    </w:p>
    <w:p w14:paraId="3FB28C26" w14:textId="28A2000C" w:rsidR="004E67CE" w:rsidDel="0016582A" w:rsidRDefault="000842AB">
      <w:pPr>
        <w:pStyle w:val="Heading1"/>
        <w:rPr>
          <w:del w:id="837" w:author="Benjamin Donald Clark" w:date="2024-04-04T15:44:00Z"/>
        </w:rPr>
      </w:pPr>
      <w:del w:id="838" w:author="Benjamin Donald Clark" w:date="2024-04-04T15:44:00Z">
        <w:r w:rsidDel="0016582A">
          <w:delText>Appendix A: Inorganic Fertilizer Graphs</w:delText>
        </w:r>
      </w:del>
    </w:p>
    <w:p w14:paraId="3FB76971" w14:textId="1C738D41" w:rsidR="004E67CE" w:rsidDel="0016582A" w:rsidRDefault="004E67CE">
      <w:pPr>
        <w:rPr>
          <w:del w:id="839" w:author="Benjamin Donald Clark" w:date="2024-04-04T15:44:00Z"/>
        </w:rPr>
        <w:sectPr w:rsidR="004E67CE" w:rsidDel="0016582A" w:rsidSect="005059FE">
          <w:headerReference w:type="even" r:id="rId19"/>
          <w:headerReference w:type="default" r:id="rId20"/>
          <w:footerReference w:type="even" r:id="rId21"/>
          <w:footerReference w:type="default" r:id="rId22"/>
          <w:headerReference w:type="first" r:id="rId23"/>
          <w:footerReference w:type="first" r:id="rId24"/>
          <w:pgSz w:w="12240" w:h="15840"/>
          <w:pgMar w:top="1440" w:right="1440" w:bottom="1440" w:left="1440" w:header="720" w:footer="720" w:gutter="0"/>
          <w:cols w:space="720"/>
          <w:docGrid w:linePitch="360"/>
        </w:sectPr>
      </w:pPr>
    </w:p>
    <w:p w14:paraId="7A54F382" w14:textId="138643FA" w:rsidR="004E67CE" w:rsidDel="0016582A" w:rsidRDefault="000842AB">
      <w:pPr>
        <w:pStyle w:val="Heading2"/>
        <w:rPr>
          <w:del w:id="840" w:author="Benjamin Donald Clark" w:date="2024-04-04T15:44:00Z"/>
        </w:rPr>
      </w:pPr>
      <w:del w:id="841" w:author="Benjamin Donald Clark" w:date="2024-04-04T15:44:00Z">
        <w:r w:rsidDel="0016582A">
          <w:delText>Wheat</w:delText>
        </w:r>
      </w:del>
    </w:p>
    <w:p w14:paraId="280EABCD" w14:textId="20EA7CA7" w:rsidR="004E67CE" w:rsidDel="0016582A" w:rsidRDefault="004E67CE">
      <w:pPr>
        <w:jc w:val="center"/>
        <w:rPr>
          <w:del w:id="842" w:author="Benjamin Donald Clark" w:date="2024-04-04T15:44:00Z"/>
        </w:rPr>
      </w:pPr>
    </w:p>
    <w:p w14:paraId="55E1AEC3" w14:textId="593CDF17" w:rsidR="004E67CE" w:rsidDel="0016582A" w:rsidRDefault="000842AB">
      <w:pPr>
        <w:rPr>
          <w:del w:id="843" w:author="Benjamin Donald Clark" w:date="2024-04-04T15:44:00Z"/>
        </w:rPr>
      </w:pPr>
      <w:del w:id="844" w:author="Benjamin Donald Clark" w:date="2024-04-04T15:44:00Z">
        <w:r w:rsidDel="0016582A">
          <w:rPr>
            <w:noProof/>
          </w:rPr>
          <w:drawing>
            <wp:inline distT="0" distB="0" distL="0" distR="0" wp14:anchorId="732E3489" wp14:editId="4EA2642E">
              <wp:extent cx="6480000" cy="540497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Wheat_zoomed_15x18.png"/>
                      <pic:cNvPicPr/>
                    </pic:nvPicPr>
                    <pic:blipFill>
                      <a:blip r:embed="rId25"/>
                      <a:stretch>
                        <a:fillRect/>
                      </a:stretch>
                    </pic:blipFill>
                    <pic:spPr>
                      <a:xfrm>
                        <a:off x="0" y="0"/>
                        <a:ext cx="6480000" cy="5404977"/>
                      </a:xfrm>
                      <a:prstGeom prst="rect">
                        <a:avLst/>
                      </a:prstGeom>
                    </pic:spPr>
                  </pic:pic>
                </a:graphicData>
              </a:graphic>
            </wp:inline>
          </w:drawing>
        </w:r>
      </w:del>
    </w:p>
    <w:p w14:paraId="4DFA6022" w14:textId="321235AA" w:rsidR="004E67CE" w:rsidDel="0016582A" w:rsidRDefault="000842AB">
      <w:pPr>
        <w:rPr>
          <w:del w:id="845" w:author="Benjamin Donald Clark" w:date="2024-04-04T15:44:00Z"/>
        </w:rPr>
      </w:pPr>
      <w:del w:id="846" w:author="Benjamin Donald Clark" w:date="2024-04-04T15:44:00Z">
        <w:r w:rsidDel="0016582A">
          <w:br/>
          <w:delText>Figure Wheat zoomed</w:delText>
        </w:r>
      </w:del>
      <w:ins w:id="847" w:author="Ruth DeFries" w:date="2024-04-04T04:20:00Z">
        <w:del w:id="848" w:author="Benjamin Donald Clark" w:date="2024-04-04T15:44:00Z">
          <w:r w:rsidDel="0016582A">
            <w:delText xml:space="preserve"> (y-axis truncated)</w:delText>
          </w:r>
        </w:del>
      </w:ins>
      <w:del w:id="849" w:author="Benjamin Donald Clark" w:date="2024-04-04T15:44:00Z">
        <w:r w:rsidDel="0016582A">
          <w:delText>: Violin plot of inorganic nitrogen application rates for Wheat by dataset. Y axes zoomed to better show the distribution of the data. First violin plot is the raw input data before any adjustments are made. The next five violin plots represent the data after various corrections are applied. The numbers at the bottom of the violin plots represent the number of records changed and the percentage of the data altered.  The final three violin plots are the data from the Cost of Cultivation and Soil Health Card Recommendations and SeedNet variety requirements datasets.</w:delText>
        </w:r>
      </w:del>
    </w:p>
    <w:p w14:paraId="1946C468" w14:textId="7FA1980A" w:rsidR="004E67CE" w:rsidDel="0016582A" w:rsidRDefault="004E67CE">
      <w:pPr>
        <w:jc w:val="center"/>
        <w:rPr>
          <w:del w:id="850" w:author="Benjamin Donald Clark" w:date="2024-04-04T15:44:00Z"/>
        </w:rPr>
      </w:pPr>
    </w:p>
    <w:p w14:paraId="4AE98B45" w14:textId="3E6F7B4C" w:rsidR="004E67CE" w:rsidDel="0016582A" w:rsidRDefault="000842AB">
      <w:pPr>
        <w:rPr>
          <w:del w:id="851" w:author="Benjamin Donald Clark" w:date="2024-04-04T15:44:00Z"/>
        </w:rPr>
      </w:pPr>
      <w:del w:id="852" w:author="Benjamin Donald Clark" w:date="2024-04-04T15:44:00Z">
        <w:r w:rsidDel="0016582A">
          <w:rPr>
            <w:noProof/>
          </w:rPr>
          <w:drawing>
            <wp:inline distT="0" distB="0" distL="0" distR="0" wp14:anchorId="46EA0EA7" wp14:editId="1C41039F">
              <wp:extent cx="6480000" cy="540497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Wheat_box_full_log10_15x18.png"/>
                      <pic:cNvPicPr/>
                    </pic:nvPicPr>
                    <pic:blipFill>
                      <a:blip r:embed="rId26"/>
                      <a:stretch>
                        <a:fillRect/>
                      </a:stretch>
                    </pic:blipFill>
                    <pic:spPr>
                      <a:xfrm>
                        <a:off x="0" y="0"/>
                        <a:ext cx="6480000" cy="5404977"/>
                      </a:xfrm>
                      <a:prstGeom prst="rect">
                        <a:avLst/>
                      </a:prstGeom>
                    </pic:spPr>
                  </pic:pic>
                </a:graphicData>
              </a:graphic>
            </wp:inline>
          </w:drawing>
        </w:r>
        <w:r w:rsidDel="0016582A">
          <w:br/>
          <w:delText>Figure Wheat full scale: boxplot of inorganic nitrogen application rates for Wheat by dataset. Y axes full range of input data with a log10 scaled.</w:delText>
        </w:r>
      </w:del>
    </w:p>
    <w:p w14:paraId="7C90A676" w14:textId="55D9EC5F" w:rsidR="004E67CE" w:rsidDel="0016582A" w:rsidRDefault="004E67CE">
      <w:pPr>
        <w:rPr>
          <w:del w:id="853" w:author="Benjamin Donald Clark" w:date="2024-04-04T15:44:00Z"/>
        </w:rPr>
        <w:sectPr w:rsidR="004E67CE" w:rsidDel="0016582A" w:rsidSect="005059FE">
          <w:pgSz w:w="12240" w:h="15840"/>
          <w:pgMar w:top="1440" w:right="1440" w:bottom="1440" w:left="1440" w:header="720" w:footer="720" w:gutter="0"/>
          <w:cols w:space="720"/>
          <w:docGrid w:linePitch="360"/>
        </w:sectPr>
      </w:pPr>
    </w:p>
    <w:p w14:paraId="544EF93F" w14:textId="1EE2CF66" w:rsidR="004E67CE" w:rsidDel="0016582A" w:rsidRDefault="000842AB">
      <w:pPr>
        <w:pStyle w:val="Heading2"/>
        <w:rPr>
          <w:del w:id="854" w:author="Benjamin Donald Clark" w:date="2024-04-04T15:44:00Z"/>
        </w:rPr>
      </w:pPr>
      <w:del w:id="855" w:author="Benjamin Donald Clark" w:date="2024-04-04T15:44:00Z">
        <w:r w:rsidDel="0016582A">
          <w:delText>Moong(Green Gram)</w:delText>
        </w:r>
      </w:del>
    </w:p>
    <w:p w14:paraId="74BCD3CE" w14:textId="7E3B42C9" w:rsidR="004E67CE" w:rsidDel="0016582A" w:rsidRDefault="004E67CE">
      <w:pPr>
        <w:jc w:val="center"/>
        <w:rPr>
          <w:del w:id="856" w:author="Benjamin Donald Clark" w:date="2024-04-04T15:44:00Z"/>
        </w:rPr>
      </w:pPr>
    </w:p>
    <w:p w14:paraId="0B167196" w14:textId="7426D32A" w:rsidR="004E67CE" w:rsidDel="0016582A" w:rsidRDefault="000842AB">
      <w:pPr>
        <w:rPr>
          <w:del w:id="857" w:author="Benjamin Donald Clark" w:date="2024-04-04T15:44:00Z"/>
        </w:rPr>
      </w:pPr>
      <w:del w:id="858" w:author="Benjamin Donald Clark" w:date="2024-04-04T15:44:00Z">
        <w:r w:rsidDel="0016582A">
          <w:rPr>
            <w:noProof/>
          </w:rPr>
          <w:drawing>
            <wp:inline distT="0" distB="0" distL="0" distR="0" wp14:anchorId="0534B445" wp14:editId="51F475CF">
              <wp:extent cx="6480000" cy="54049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Moong(Green Gram)_zoomed_15x18.png"/>
                      <pic:cNvPicPr/>
                    </pic:nvPicPr>
                    <pic:blipFill>
                      <a:blip r:embed="rId27"/>
                      <a:stretch>
                        <a:fillRect/>
                      </a:stretch>
                    </pic:blipFill>
                    <pic:spPr>
                      <a:xfrm>
                        <a:off x="0" y="0"/>
                        <a:ext cx="6480000" cy="5404977"/>
                      </a:xfrm>
                      <a:prstGeom prst="rect">
                        <a:avLst/>
                      </a:prstGeom>
                    </pic:spPr>
                  </pic:pic>
                </a:graphicData>
              </a:graphic>
            </wp:inline>
          </w:drawing>
        </w:r>
      </w:del>
    </w:p>
    <w:p w14:paraId="771042C2" w14:textId="52AF6400" w:rsidR="004E67CE" w:rsidDel="0016582A" w:rsidRDefault="000842AB">
      <w:pPr>
        <w:rPr>
          <w:del w:id="859" w:author="Benjamin Donald Clark" w:date="2024-04-04T15:44:00Z"/>
        </w:rPr>
      </w:pPr>
      <w:del w:id="860" w:author="Benjamin Donald Clark" w:date="2024-04-04T15:44:00Z">
        <w:r w:rsidDel="0016582A">
          <w:br/>
          <w:delText>Figure Moong(Green Gram) zoomed: Violin plot of inorganic nitrogen application rates for Moong(Green Gram) by dataset. Y axes zoomed to better show the distribution of the data. First violin plot is the raw input data before any adjustments are made. The next five violin plots represent the data after various corrections are applied. The numbers at the bottom of the violin plots represent the number of records changed and the percentage of the data altered.  The final three violin plots are the data from the Cost of Cultivation and Soil Health Card Recommendations and SeedNet variety requirements datasets.</w:delText>
        </w:r>
      </w:del>
    </w:p>
    <w:p w14:paraId="45DE0051" w14:textId="2D9C4093" w:rsidR="004E67CE" w:rsidDel="0016582A" w:rsidRDefault="004E67CE">
      <w:pPr>
        <w:jc w:val="center"/>
        <w:rPr>
          <w:del w:id="861" w:author="Benjamin Donald Clark" w:date="2024-04-04T15:44:00Z"/>
        </w:rPr>
      </w:pPr>
    </w:p>
    <w:p w14:paraId="70BEF65E" w14:textId="71B427D1" w:rsidR="004E67CE" w:rsidDel="0016582A" w:rsidRDefault="000842AB">
      <w:pPr>
        <w:rPr>
          <w:del w:id="862" w:author="Benjamin Donald Clark" w:date="2024-04-04T15:44:00Z"/>
        </w:rPr>
      </w:pPr>
      <w:del w:id="863" w:author="Benjamin Donald Clark" w:date="2024-04-04T15:44:00Z">
        <w:r w:rsidDel="0016582A">
          <w:rPr>
            <w:noProof/>
          </w:rPr>
          <w:drawing>
            <wp:inline distT="0" distB="0" distL="0" distR="0" wp14:anchorId="2A586FA0" wp14:editId="1DBF1668">
              <wp:extent cx="6480000" cy="540497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Moong(Green Gram)_box_full_log10_15x18.png"/>
                      <pic:cNvPicPr/>
                    </pic:nvPicPr>
                    <pic:blipFill>
                      <a:blip r:embed="rId28"/>
                      <a:stretch>
                        <a:fillRect/>
                      </a:stretch>
                    </pic:blipFill>
                    <pic:spPr>
                      <a:xfrm>
                        <a:off x="0" y="0"/>
                        <a:ext cx="6480000" cy="5404977"/>
                      </a:xfrm>
                      <a:prstGeom prst="rect">
                        <a:avLst/>
                      </a:prstGeom>
                    </pic:spPr>
                  </pic:pic>
                </a:graphicData>
              </a:graphic>
            </wp:inline>
          </w:drawing>
        </w:r>
        <w:r w:rsidDel="0016582A">
          <w:br/>
          <w:delText>Figure Moong(Green Gram) full scale: boxplot of inorganic nitrogen application rates for Moong(Green Gram) by dataset. Y axes full range of input data with a log10 scaled.</w:delText>
        </w:r>
      </w:del>
    </w:p>
    <w:p w14:paraId="68FE7745" w14:textId="27686A19" w:rsidR="004E67CE" w:rsidDel="0016582A" w:rsidRDefault="004E67CE">
      <w:pPr>
        <w:rPr>
          <w:del w:id="864" w:author="Benjamin Donald Clark" w:date="2024-04-04T15:44:00Z"/>
        </w:rPr>
        <w:sectPr w:rsidR="004E67CE" w:rsidDel="0016582A" w:rsidSect="005059FE">
          <w:pgSz w:w="12240" w:h="15840"/>
          <w:pgMar w:top="1440" w:right="1440" w:bottom="1440" w:left="1440" w:header="720" w:footer="720" w:gutter="0"/>
          <w:cols w:space="720"/>
          <w:docGrid w:linePitch="360"/>
        </w:sectPr>
      </w:pPr>
    </w:p>
    <w:p w14:paraId="05328D7A" w14:textId="66192470" w:rsidR="004E67CE" w:rsidDel="0016582A" w:rsidRDefault="000842AB">
      <w:pPr>
        <w:pStyle w:val="Heading2"/>
        <w:rPr>
          <w:del w:id="865" w:author="Benjamin Donald Clark" w:date="2024-04-04T15:44:00Z"/>
        </w:rPr>
      </w:pPr>
      <w:del w:id="866" w:author="Benjamin Donald Clark" w:date="2024-04-04T15:44:00Z">
        <w:r w:rsidDel="0016582A">
          <w:delText>Sugarcane</w:delText>
        </w:r>
      </w:del>
    </w:p>
    <w:p w14:paraId="7F6A3B03" w14:textId="6D97CA3B" w:rsidR="004E67CE" w:rsidDel="0016582A" w:rsidRDefault="004E67CE">
      <w:pPr>
        <w:jc w:val="center"/>
        <w:rPr>
          <w:del w:id="867" w:author="Benjamin Donald Clark" w:date="2024-04-04T15:44:00Z"/>
        </w:rPr>
      </w:pPr>
    </w:p>
    <w:p w14:paraId="2966DD0D" w14:textId="76998583" w:rsidR="004E67CE" w:rsidDel="0016582A" w:rsidRDefault="000842AB">
      <w:pPr>
        <w:rPr>
          <w:del w:id="868" w:author="Benjamin Donald Clark" w:date="2024-04-04T15:44:00Z"/>
        </w:rPr>
      </w:pPr>
      <w:del w:id="869" w:author="Benjamin Donald Clark" w:date="2024-04-04T15:44:00Z">
        <w:r w:rsidDel="0016582A">
          <w:rPr>
            <w:noProof/>
          </w:rPr>
          <w:drawing>
            <wp:inline distT="0" distB="0" distL="0" distR="0" wp14:anchorId="46CB5FFC" wp14:editId="032E15FA">
              <wp:extent cx="6480000" cy="54049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Sugarcane_zoomed_15x18.png"/>
                      <pic:cNvPicPr/>
                    </pic:nvPicPr>
                    <pic:blipFill>
                      <a:blip r:embed="rId29"/>
                      <a:stretch>
                        <a:fillRect/>
                      </a:stretch>
                    </pic:blipFill>
                    <pic:spPr>
                      <a:xfrm>
                        <a:off x="0" y="0"/>
                        <a:ext cx="6480000" cy="5404977"/>
                      </a:xfrm>
                      <a:prstGeom prst="rect">
                        <a:avLst/>
                      </a:prstGeom>
                    </pic:spPr>
                  </pic:pic>
                </a:graphicData>
              </a:graphic>
            </wp:inline>
          </w:drawing>
        </w:r>
      </w:del>
    </w:p>
    <w:p w14:paraId="6A3AF20B" w14:textId="76FF1D6D" w:rsidR="004E67CE" w:rsidDel="0016582A" w:rsidRDefault="000842AB">
      <w:pPr>
        <w:rPr>
          <w:del w:id="870" w:author="Benjamin Donald Clark" w:date="2024-04-04T15:44:00Z"/>
        </w:rPr>
      </w:pPr>
      <w:del w:id="871" w:author="Benjamin Donald Clark" w:date="2024-04-04T15:44:00Z">
        <w:r w:rsidDel="0016582A">
          <w:br/>
          <w:delText>Figure Sugarcane zoomed: Violin plot of inorganic nitrogen application rates for Sugarcane by dataset. Y axes zoomed to better show the distribution of the data. First violin plot is the raw input data before any adjustments are made. The next five violin plots represent the data after various corrections are applied. The numbers at the bottom of the violin plots represent the number of records changed and the percentage of the data altered.  The final three violin plots are the data from the Cost of Cultivation and Soil Health Card Recommendations and SeedNet variety requirements datasets.</w:delText>
        </w:r>
      </w:del>
    </w:p>
    <w:p w14:paraId="72648448" w14:textId="3418C46D" w:rsidR="004E67CE" w:rsidDel="0016582A" w:rsidRDefault="004E67CE">
      <w:pPr>
        <w:jc w:val="center"/>
        <w:rPr>
          <w:del w:id="872" w:author="Benjamin Donald Clark" w:date="2024-04-04T15:44:00Z"/>
        </w:rPr>
      </w:pPr>
    </w:p>
    <w:p w14:paraId="1533BAC4" w14:textId="4DC2B272" w:rsidR="004E67CE" w:rsidDel="0016582A" w:rsidRDefault="000842AB">
      <w:pPr>
        <w:rPr>
          <w:del w:id="873" w:author="Benjamin Donald Clark" w:date="2024-04-04T15:44:00Z"/>
        </w:rPr>
      </w:pPr>
      <w:del w:id="874" w:author="Benjamin Donald Clark" w:date="2024-04-04T15:44:00Z">
        <w:r w:rsidDel="0016582A">
          <w:rPr>
            <w:noProof/>
          </w:rPr>
          <w:drawing>
            <wp:inline distT="0" distB="0" distL="0" distR="0" wp14:anchorId="1A0DB99E" wp14:editId="1B9692CF">
              <wp:extent cx="6480000" cy="54049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Sugarcane_box_full_log10_15x18.png"/>
                      <pic:cNvPicPr/>
                    </pic:nvPicPr>
                    <pic:blipFill>
                      <a:blip r:embed="rId30"/>
                      <a:stretch>
                        <a:fillRect/>
                      </a:stretch>
                    </pic:blipFill>
                    <pic:spPr>
                      <a:xfrm>
                        <a:off x="0" y="0"/>
                        <a:ext cx="6480000" cy="5404977"/>
                      </a:xfrm>
                      <a:prstGeom prst="rect">
                        <a:avLst/>
                      </a:prstGeom>
                    </pic:spPr>
                  </pic:pic>
                </a:graphicData>
              </a:graphic>
            </wp:inline>
          </w:drawing>
        </w:r>
        <w:r w:rsidDel="0016582A">
          <w:br/>
          <w:delText>Figure Sugarcane full scale: boxplot of inorganic nitrogen application rates for Sugarcane by dataset. Y axes full range of input data with a log10 scaled.</w:delText>
        </w:r>
      </w:del>
    </w:p>
    <w:p w14:paraId="7C90A75F" w14:textId="41448F70" w:rsidR="004E67CE" w:rsidDel="0016582A" w:rsidRDefault="004E67CE">
      <w:pPr>
        <w:rPr>
          <w:del w:id="875" w:author="Benjamin Donald Clark" w:date="2024-04-04T15:44:00Z"/>
        </w:rPr>
        <w:sectPr w:rsidR="004E67CE" w:rsidDel="0016582A" w:rsidSect="005059FE">
          <w:pgSz w:w="12240" w:h="15840"/>
          <w:pgMar w:top="1440" w:right="1440" w:bottom="1440" w:left="1440" w:header="720" w:footer="720" w:gutter="0"/>
          <w:cols w:space="720"/>
          <w:docGrid w:linePitch="360"/>
        </w:sectPr>
      </w:pPr>
    </w:p>
    <w:p w14:paraId="5471F43A" w14:textId="0D9AE06C" w:rsidR="004E67CE" w:rsidDel="0016582A" w:rsidRDefault="000842AB">
      <w:pPr>
        <w:pStyle w:val="Heading2"/>
        <w:rPr>
          <w:del w:id="876" w:author="Benjamin Donald Clark" w:date="2024-04-04T15:44:00Z"/>
        </w:rPr>
      </w:pPr>
      <w:commentRangeStart w:id="877"/>
      <w:del w:id="878" w:author="Benjamin Donald Clark" w:date="2024-04-04T15:44:00Z">
        <w:r w:rsidDel="0016582A">
          <w:delText>Rice</w:delText>
        </w:r>
        <w:commentRangeEnd w:id="877"/>
        <w:r w:rsidRPr="00E21EA3" w:rsidDel="0016582A">
          <w:rPr>
            <w:sz w:val="24"/>
            <w:szCs w:val="24"/>
            <w:rPrChange w:id="879" w:author="Benjamin Donald Clark" w:date="2024-04-18T10:57:00Z">
              <w:rPr>
                <w:rStyle w:val="CommentReference"/>
              </w:rPr>
            </w:rPrChange>
          </w:rPr>
          <w:commentReference w:id="877"/>
        </w:r>
      </w:del>
    </w:p>
    <w:p w14:paraId="32B333B5" w14:textId="09A0567F" w:rsidR="004E67CE" w:rsidDel="0016582A" w:rsidRDefault="004E67CE">
      <w:pPr>
        <w:jc w:val="center"/>
        <w:rPr>
          <w:del w:id="880" w:author="Benjamin Donald Clark" w:date="2024-04-04T15:44:00Z"/>
        </w:rPr>
      </w:pPr>
    </w:p>
    <w:p w14:paraId="1FD36A0B" w14:textId="70A194CB" w:rsidR="004E67CE" w:rsidDel="0016582A" w:rsidRDefault="000842AB">
      <w:pPr>
        <w:rPr>
          <w:del w:id="881" w:author="Benjamin Donald Clark" w:date="2024-04-04T15:44:00Z"/>
        </w:rPr>
      </w:pPr>
      <w:del w:id="882" w:author="Benjamin Donald Clark" w:date="2024-04-04T15:44:00Z">
        <w:r w:rsidDel="0016582A">
          <w:rPr>
            <w:noProof/>
          </w:rPr>
          <w:drawing>
            <wp:inline distT="0" distB="0" distL="0" distR="0" wp14:anchorId="7A8AC059" wp14:editId="38021C88">
              <wp:extent cx="6480000" cy="54049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Rice_zoomed_15x18.png"/>
                      <pic:cNvPicPr/>
                    </pic:nvPicPr>
                    <pic:blipFill>
                      <a:blip r:embed="rId31"/>
                      <a:stretch>
                        <a:fillRect/>
                      </a:stretch>
                    </pic:blipFill>
                    <pic:spPr>
                      <a:xfrm>
                        <a:off x="0" y="0"/>
                        <a:ext cx="6480000" cy="5404977"/>
                      </a:xfrm>
                      <a:prstGeom prst="rect">
                        <a:avLst/>
                      </a:prstGeom>
                    </pic:spPr>
                  </pic:pic>
                </a:graphicData>
              </a:graphic>
            </wp:inline>
          </w:drawing>
        </w:r>
      </w:del>
    </w:p>
    <w:p w14:paraId="0C97DFD2" w14:textId="11B54A1D" w:rsidR="004E67CE" w:rsidDel="0016582A" w:rsidRDefault="000842AB">
      <w:pPr>
        <w:rPr>
          <w:del w:id="883" w:author="Benjamin Donald Clark" w:date="2024-04-04T15:44:00Z"/>
        </w:rPr>
      </w:pPr>
      <w:del w:id="884" w:author="Benjamin Donald Clark" w:date="2024-04-04T15:44:00Z">
        <w:r w:rsidDel="0016582A">
          <w:br/>
          <w:delText>Figure Rice zoomed: Violin plot of inorganic nitrogen application rates for Rice by dataset. Y axes zoomed to better show the distribution of the data. First violin plot is the raw input data before any adjustments are made. The next five violin plots represent the data after various corrections are applied. The numbers at the bottom of the violin plots represent the number of records changed and the percentage of the data altered.  The final three violin plots are the data from the Cost of Cultivation and Soil Health Card Recommendations and SeedNet variety requirements datasets.</w:delText>
        </w:r>
      </w:del>
    </w:p>
    <w:p w14:paraId="39723B21" w14:textId="72E8EDB5" w:rsidR="004E67CE" w:rsidDel="0016582A" w:rsidRDefault="004E67CE">
      <w:pPr>
        <w:jc w:val="center"/>
        <w:rPr>
          <w:del w:id="885" w:author="Benjamin Donald Clark" w:date="2024-04-04T15:44:00Z"/>
        </w:rPr>
      </w:pPr>
    </w:p>
    <w:p w14:paraId="6E533189" w14:textId="137F5A17" w:rsidR="004E67CE" w:rsidDel="0016582A" w:rsidRDefault="000842AB">
      <w:pPr>
        <w:rPr>
          <w:del w:id="886" w:author="Benjamin Donald Clark" w:date="2024-04-04T15:44:00Z"/>
        </w:rPr>
      </w:pPr>
      <w:del w:id="887" w:author="Benjamin Donald Clark" w:date="2024-04-04T15:44:00Z">
        <w:r w:rsidDel="0016582A">
          <w:rPr>
            <w:noProof/>
          </w:rPr>
          <w:drawing>
            <wp:inline distT="0" distB="0" distL="0" distR="0" wp14:anchorId="440D4D2C" wp14:editId="4D565A90">
              <wp:extent cx="6480000" cy="540497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Rice_box_full_log10_15x18.png"/>
                      <pic:cNvPicPr/>
                    </pic:nvPicPr>
                    <pic:blipFill>
                      <a:blip r:embed="rId32"/>
                      <a:stretch>
                        <a:fillRect/>
                      </a:stretch>
                    </pic:blipFill>
                    <pic:spPr>
                      <a:xfrm>
                        <a:off x="0" y="0"/>
                        <a:ext cx="6480000" cy="5404977"/>
                      </a:xfrm>
                      <a:prstGeom prst="rect">
                        <a:avLst/>
                      </a:prstGeom>
                    </pic:spPr>
                  </pic:pic>
                </a:graphicData>
              </a:graphic>
            </wp:inline>
          </w:drawing>
        </w:r>
        <w:r w:rsidDel="0016582A">
          <w:br/>
          <w:delText>Figure Rice full scale: boxplot of inorganic nitrogen application rates for Rice by dataset. Y axes full range of input data with a log10 scaled.</w:delText>
        </w:r>
      </w:del>
    </w:p>
    <w:p w14:paraId="08A038BA" w14:textId="17AFD37D" w:rsidR="004E67CE" w:rsidDel="0016582A" w:rsidRDefault="004E67CE">
      <w:pPr>
        <w:rPr>
          <w:del w:id="888" w:author="Benjamin Donald Clark" w:date="2024-04-04T15:44:00Z"/>
        </w:rPr>
        <w:sectPr w:rsidR="004E67CE" w:rsidDel="0016582A" w:rsidSect="005059FE">
          <w:pgSz w:w="12240" w:h="15840"/>
          <w:pgMar w:top="1440" w:right="1440" w:bottom="1440" w:left="1440" w:header="720" w:footer="720" w:gutter="0"/>
          <w:cols w:space="720"/>
          <w:docGrid w:linePitch="360"/>
        </w:sectPr>
      </w:pPr>
    </w:p>
    <w:p w14:paraId="05ACF70A" w14:textId="32DE76DF" w:rsidR="004E67CE" w:rsidDel="0016582A" w:rsidRDefault="000842AB">
      <w:pPr>
        <w:pStyle w:val="Heading2"/>
        <w:rPr>
          <w:del w:id="889" w:author="Benjamin Donald Clark" w:date="2024-04-04T15:44:00Z"/>
        </w:rPr>
      </w:pPr>
      <w:del w:id="890" w:author="Benjamin Donald Clark" w:date="2024-04-04T15:44:00Z">
        <w:r w:rsidDel="0016582A">
          <w:delText>Onion</w:delText>
        </w:r>
      </w:del>
    </w:p>
    <w:p w14:paraId="578DE857" w14:textId="1B830FBF" w:rsidR="004E67CE" w:rsidDel="0016582A" w:rsidRDefault="004E67CE">
      <w:pPr>
        <w:jc w:val="center"/>
        <w:rPr>
          <w:del w:id="891" w:author="Benjamin Donald Clark" w:date="2024-04-04T15:44:00Z"/>
        </w:rPr>
      </w:pPr>
    </w:p>
    <w:p w14:paraId="7A1723CC" w14:textId="2189283A" w:rsidR="004E67CE" w:rsidDel="0016582A" w:rsidRDefault="000842AB">
      <w:pPr>
        <w:rPr>
          <w:del w:id="892" w:author="Benjamin Donald Clark" w:date="2024-04-04T15:44:00Z"/>
        </w:rPr>
      </w:pPr>
      <w:del w:id="893" w:author="Benjamin Donald Clark" w:date="2024-04-04T15:44:00Z">
        <w:r w:rsidDel="0016582A">
          <w:rPr>
            <w:noProof/>
          </w:rPr>
          <w:drawing>
            <wp:inline distT="0" distB="0" distL="0" distR="0" wp14:anchorId="04DD2E64" wp14:editId="34497145">
              <wp:extent cx="6480000" cy="54049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Onion_zoomed_15x18.png"/>
                      <pic:cNvPicPr/>
                    </pic:nvPicPr>
                    <pic:blipFill>
                      <a:blip r:embed="rId33"/>
                      <a:stretch>
                        <a:fillRect/>
                      </a:stretch>
                    </pic:blipFill>
                    <pic:spPr>
                      <a:xfrm>
                        <a:off x="0" y="0"/>
                        <a:ext cx="6480000" cy="5404977"/>
                      </a:xfrm>
                      <a:prstGeom prst="rect">
                        <a:avLst/>
                      </a:prstGeom>
                    </pic:spPr>
                  </pic:pic>
                </a:graphicData>
              </a:graphic>
            </wp:inline>
          </w:drawing>
        </w:r>
      </w:del>
    </w:p>
    <w:p w14:paraId="64C55346" w14:textId="216CB30E" w:rsidR="004E67CE" w:rsidDel="0016582A" w:rsidRDefault="000842AB">
      <w:pPr>
        <w:rPr>
          <w:del w:id="894" w:author="Benjamin Donald Clark" w:date="2024-04-04T15:44:00Z"/>
        </w:rPr>
      </w:pPr>
      <w:del w:id="895" w:author="Benjamin Donald Clark" w:date="2024-04-04T15:44:00Z">
        <w:r w:rsidDel="0016582A">
          <w:br/>
          <w:delText>Figure Onion zoomed: Violin plot of inorganic nitrogen application rates for Onion by dataset. Y axes zoomed to better show the distribution of the data. First violin plot is the raw input data before any adjustments are made. The next five violin plots represent the data after various corrections are applied. The numbers at the bottom of the violin plots represent the number of records changed and the percentage of the data altered.  The final three violin plots are the data from the Cost of Cultivation and Soil Health Card Recommendations and SeedNet variety requirements datasets.</w:delText>
        </w:r>
      </w:del>
    </w:p>
    <w:p w14:paraId="0118A28A" w14:textId="621DEDEF" w:rsidR="004E67CE" w:rsidDel="0016582A" w:rsidRDefault="004E67CE">
      <w:pPr>
        <w:jc w:val="center"/>
        <w:rPr>
          <w:del w:id="896" w:author="Benjamin Donald Clark" w:date="2024-04-04T15:44:00Z"/>
        </w:rPr>
      </w:pPr>
    </w:p>
    <w:p w14:paraId="29203025" w14:textId="2839BD28" w:rsidR="004E67CE" w:rsidDel="0016582A" w:rsidRDefault="000842AB">
      <w:pPr>
        <w:rPr>
          <w:del w:id="897" w:author="Benjamin Donald Clark" w:date="2024-04-04T15:44:00Z"/>
        </w:rPr>
      </w:pPr>
      <w:del w:id="898" w:author="Benjamin Donald Clark" w:date="2024-04-04T15:44:00Z">
        <w:r w:rsidDel="0016582A">
          <w:rPr>
            <w:noProof/>
          </w:rPr>
          <w:drawing>
            <wp:inline distT="0" distB="0" distL="0" distR="0" wp14:anchorId="008B2DBA" wp14:editId="7665DAE2">
              <wp:extent cx="6480000" cy="540497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Onion_box_full_log10_15x18.png"/>
                      <pic:cNvPicPr/>
                    </pic:nvPicPr>
                    <pic:blipFill>
                      <a:blip r:embed="rId34"/>
                      <a:stretch>
                        <a:fillRect/>
                      </a:stretch>
                    </pic:blipFill>
                    <pic:spPr>
                      <a:xfrm>
                        <a:off x="0" y="0"/>
                        <a:ext cx="6480000" cy="5404977"/>
                      </a:xfrm>
                      <a:prstGeom prst="rect">
                        <a:avLst/>
                      </a:prstGeom>
                    </pic:spPr>
                  </pic:pic>
                </a:graphicData>
              </a:graphic>
            </wp:inline>
          </w:drawing>
        </w:r>
        <w:r w:rsidDel="0016582A">
          <w:br/>
          <w:delText>Figure Onion full scale: boxplot of inorganic nitrogen application rates for Onion by dataset. Y axes full range of input data with a log10 scaled.</w:delText>
        </w:r>
      </w:del>
    </w:p>
    <w:p w14:paraId="52E3D522" w14:textId="4A1A61D3" w:rsidR="004E67CE" w:rsidDel="0016582A" w:rsidRDefault="004E67CE">
      <w:pPr>
        <w:rPr>
          <w:del w:id="899" w:author="Benjamin Donald Clark" w:date="2024-04-04T15:44:00Z"/>
        </w:rPr>
        <w:sectPr w:rsidR="004E67CE" w:rsidDel="0016582A" w:rsidSect="005059FE">
          <w:pgSz w:w="12240" w:h="15840"/>
          <w:pgMar w:top="1440" w:right="1440" w:bottom="1440" w:left="1440" w:header="720" w:footer="720" w:gutter="0"/>
          <w:cols w:space="720"/>
          <w:docGrid w:linePitch="360"/>
        </w:sectPr>
      </w:pPr>
    </w:p>
    <w:p w14:paraId="09744898" w14:textId="72C1D97E" w:rsidR="004E67CE" w:rsidDel="0016582A" w:rsidRDefault="000842AB">
      <w:pPr>
        <w:pStyle w:val="Heading2"/>
        <w:rPr>
          <w:del w:id="900" w:author="Benjamin Donald Clark" w:date="2024-04-04T15:44:00Z"/>
        </w:rPr>
      </w:pPr>
      <w:del w:id="901" w:author="Benjamin Donald Clark" w:date="2024-04-04T15:44:00Z">
        <w:r w:rsidDel="0016582A">
          <w:delText>Groundnut</w:delText>
        </w:r>
      </w:del>
    </w:p>
    <w:p w14:paraId="4D1192BC" w14:textId="11C1BA93" w:rsidR="004E67CE" w:rsidDel="0016582A" w:rsidRDefault="004E67CE">
      <w:pPr>
        <w:jc w:val="center"/>
        <w:rPr>
          <w:del w:id="902" w:author="Benjamin Donald Clark" w:date="2024-04-04T15:44:00Z"/>
        </w:rPr>
      </w:pPr>
    </w:p>
    <w:p w14:paraId="363713E2" w14:textId="709550FA" w:rsidR="004E67CE" w:rsidDel="0016582A" w:rsidRDefault="000842AB">
      <w:pPr>
        <w:rPr>
          <w:del w:id="903" w:author="Benjamin Donald Clark" w:date="2024-04-04T15:44:00Z"/>
        </w:rPr>
      </w:pPr>
      <w:del w:id="904" w:author="Benjamin Donald Clark" w:date="2024-04-04T15:44:00Z">
        <w:r w:rsidDel="0016582A">
          <w:rPr>
            <w:noProof/>
          </w:rPr>
          <w:drawing>
            <wp:inline distT="0" distB="0" distL="0" distR="0" wp14:anchorId="3C8B17A6" wp14:editId="3F1710F3">
              <wp:extent cx="6480000" cy="540497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Groundnut_zoomed_15x18.png"/>
                      <pic:cNvPicPr/>
                    </pic:nvPicPr>
                    <pic:blipFill>
                      <a:blip r:embed="rId35"/>
                      <a:stretch>
                        <a:fillRect/>
                      </a:stretch>
                    </pic:blipFill>
                    <pic:spPr>
                      <a:xfrm>
                        <a:off x="0" y="0"/>
                        <a:ext cx="6480000" cy="5404977"/>
                      </a:xfrm>
                      <a:prstGeom prst="rect">
                        <a:avLst/>
                      </a:prstGeom>
                    </pic:spPr>
                  </pic:pic>
                </a:graphicData>
              </a:graphic>
            </wp:inline>
          </w:drawing>
        </w:r>
      </w:del>
    </w:p>
    <w:p w14:paraId="7A0299EB" w14:textId="759CD1A8" w:rsidR="004E67CE" w:rsidDel="0016582A" w:rsidRDefault="000842AB">
      <w:pPr>
        <w:rPr>
          <w:del w:id="905" w:author="Benjamin Donald Clark" w:date="2024-04-04T15:44:00Z"/>
        </w:rPr>
      </w:pPr>
      <w:del w:id="906" w:author="Benjamin Donald Clark" w:date="2024-04-04T15:44:00Z">
        <w:r w:rsidDel="0016582A">
          <w:br/>
          <w:delText>Figure Groundnut zoomed: Violin plot of inorganic nitrogen application rates for Groundnut by dataset. Y axes zoomed to better show the distribution of the data. First violin plot is the raw input data before any adjustments are made. The next five violin plots represent the data after various corrections are applied. The numbers at the bottom of the violin plots represent the number of records changed and the percentage of the data altered.  The final three violin plots are the data from the Cost of Cultivation and Soil Health Card Recommendations and SeedNet variety requirements datasets.</w:delText>
        </w:r>
      </w:del>
    </w:p>
    <w:p w14:paraId="50D7BDE3" w14:textId="1C241E95" w:rsidR="004E67CE" w:rsidDel="0016582A" w:rsidRDefault="004E67CE">
      <w:pPr>
        <w:jc w:val="center"/>
        <w:rPr>
          <w:del w:id="907" w:author="Benjamin Donald Clark" w:date="2024-04-04T15:44:00Z"/>
        </w:rPr>
      </w:pPr>
    </w:p>
    <w:p w14:paraId="7F9C8E7E" w14:textId="03A0C607" w:rsidR="004E67CE" w:rsidDel="0016582A" w:rsidRDefault="000842AB">
      <w:pPr>
        <w:rPr>
          <w:del w:id="908" w:author="Benjamin Donald Clark" w:date="2024-04-04T15:44:00Z"/>
        </w:rPr>
      </w:pPr>
      <w:del w:id="909" w:author="Benjamin Donald Clark" w:date="2024-04-04T15:44:00Z">
        <w:r w:rsidDel="0016582A">
          <w:rPr>
            <w:noProof/>
          </w:rPr>
          <w:drawing>
            <wp:inline distT="0" distB="0" distL="0" distR="0" wp14:anchorId="72F2055A" wp14:editId="49C44E0C">
              <wp:extent cx="6480000" cy="54049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Groundnut_box_full_log10_15x18.png"/>
                      <pic:cNvPicPr/>
                    </pic:nvPicPr>
                    <pic:blipFill>
                      <a:blip r:embed="rId36"/>
                      <a:stretch>
                        <a:fillRect/>
                      </a:stretch>
                    </pic:blipFill>
                    <pic:spPr>
                      <a:xfrm>
                        <a:off x="0" y="0"/>
                        <a:ext cx="6480000" cy="5404977"/>
                      </a:xfrm>
                      <a:prstGeom prst="rect">
                        <a:avLst/>
                      </a:prstGeom>
                    </pic:spPr>
                  </pic:pic>
                </a:graphicData>
              </a:graphic>
            </wp:inline>
          </w:drawing>
        </w:r>
        <w:r w:rsidDel="0016582A">
          <w:br/>
          <w:delText>Figure Groundnut full scale: boxplot of inorganic nitrogen application rates for Groundnut by dataset. Y axes full range of input data with a log10 scaled.</w:delText>
        </w:r>
      </w:del>
    </w:p>
    <w:p w14:paraId="34138098" w14:textId="49D9A15B" w:rsidR="004E67CE" w:rsidDel="0016582A" w:rsidRDefault="004E67CE">
      <w:pPr>
        <w:rPr>
          <w:del w:id="910" w:author="Benjamin Donald Clark" w:date="2024-04-04T15:44:00Z"/>
        </w:rPr>
        <w:sectPr w:rsidR="004E67CE" w:rsidDel="0016582A" w:rsidSect="005059FE">
          <w:pgSz w:w="12240" w:h="15840"/>
          <w:pgMar w:top="1440" w:right="1440" w:bottom="1440" w:left="1440" w:header="720" w:footer="720" w:gutter="0"/>
          <w:cols w:space="720"/>
          <w:docGrid w:linePitch="360"/>
        </w:sectPr>
      </w:pPr>
    </w:p>
    <w:p w14:paraId="6B3914C4" w14:textId="635F3CA1" w:rsidR="004E67CE" w:rsidDel="0016582A" w:rsidRDefault="000842AB">
      <w:pPr>
        <w:pStyle w:val="Heading2"/>
        <w:rPr>
          <w:del w:id="911" w:author="Benjamin Donald Clark" w:date="2024-04-04T15:44:00Z"/>
        </w:rPr>
      </w:pPr>
      <w:del w:id="912" w:author="Benjamin Donald Clark" w:date="2024-04-04T15:44:00Z">
        <w:r w:rsidDel="0016582A">
          <w:delText>Jowar</w:delText>
        </w:r>
      </w:del>
    </w:p>
    <w:p w14:paraId="07DEA356" w14:textId="57A5D6CF" w:rsidR="004E67CE" w:rsidDel="0016582A" w:rsidRDefault="004E67CE">
      <w:pPr>
        <w:jc w:val="center"/>
        <w:rPr>
          <w:del w:id="913" w:author="Benjamin Donald Clark" w:date="2024-04-04T15:44:00Z"/>
        </w:rPr>
      </w:pPr>
    </w:p>
    <w:p w14:paraId="032CBEBC" w14:textId="2BA0C86E" w:rsidR="004E67CE" w:rsidDel="0016582A" w:rsidRDefault="000842AB">
      <w:pPr>
        <w:rPr>
          <w:del w:id="914" w:author="Benjamin Donald Clark" w:date="2024-04-04T15:44:00Z"/>
        </w:rPr>
      </w:pPr>
      <w:del w:id="915" w:author="Benjamin Donald Clark" w:date="2024-04-04T15:44:00Z">
        <w:r w:rsidDel="0016582A">
          <w:rPr>
            <w:noProof/>
          </w:rPr>
          <w:drawing>
            <wp:inline distT="0" distB="0" distL="0" distR="0" wp14:anchorId="0AF3020C" wp14:editId="27A2381D">
              <wp:extent cx="6480000" cy="540497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Jowar_zoomed_15x18.png"/>
                      <pic:cNvPicPr/>
                    </pic:nvPicPr>
                    <pic:blipFill>
                      <a:blip r:embed="rId37"/>
                      <a:stretch>
                        <a:fillRect/>
                      </a:stretch>
                    </pic:blipFill>
                    <pic:spPr>
                      <a:xfrm>
                        <a:off x="0" y="0"/>
                        <a:ext cx="6480000" cy="5404977"/>
                      </a:xfrm>
                      <a:prstGeom prst="rect">
                        <a:avLst/>
                      </a:prstGeom>
                    </pic:spPr>
                  </pic:pic>
                </a:graphicData>
              </a:graphic>
            </wp:inline>
          </w:drawing>
        </w:r>
      </w:del>
    </w:p>
    <w:p w14:paraId="669DF761" w14:textId="3151C448" w:rsidR="004E67CE" w:rsidDel="0016582A" w:rsidRDefault="000842AB">
      <w:pPr>
        <w:rPr>
          <w:del w:id="916" w:author="Benjamin Donald Clark" w:date="2024-04-04T15:44:00Z"/>
        </w:rPr>
      </w:pPr>
      <w:del w:id="917" w:author="Benjamin Donald Clark" w:date="2024-04-04T15:44:00Z">
        <w:r w:rsidDel="0016582A">
          <w:br/>
          <w:delText>Figure Jowar zoomed: Violin plot of inorganic nitrogen application rates for Jowar by dataset. Y axes zoomed to better show the distribution of the data. First violin plot is the raw input data before any adjustments are made. The next five violin plots represent the data after various corrections are applied. The numbers at the bottom of the violin plots represent the number of records changed and the percentage of the data altered.  The final three violin plots are the data from the Cost of Cultivation and Soil Health Card Recommendations and SeedNet variety requirements datasets.</w:delText>
        </w:r>
      </w:del>
    </w:p>
    <w:p w14:paraId="55283036" w14:textId="28E3DCCB" w:rsidR="004E67CE" w:rsidDel="0016582A" w:rsidRDefault="004E67CE">
      <w:pPr>
        <w:jc w:val="center"/>
        <w:rPr>
          <w:del w:id="918" w:author="Benjamin Donald Clark" w:date="2024-04-04T15:44:00Z"/>
        </w:rPr>
      </w:pPr>
    </w:p>
    <w:p w14:paraId="01CE6EA6" w14:textId="0CFA3B4C" w:rsidR="004E67CE" w:rsidDel="0016582A" w:rsidRDefault="000842AB">
      <w:pPr>
        <w:rPr>
          <w:del w:id="919" w:author="Benjamin Donald Clark" w:date="2024-04-04T15:44:00Z"/>
        </w:rPr>
      </w:pPr>
      <w:del w:id="920" w:author="Benjamin Donald Clark" w:date="2024-04-04T15:44:00Z">
        <w:r w:rsidDel="0016582A">
          <w:rPr>
            <w:noProof/>
          </w:rPr>
          <w:drawing>
            <wp:inline distT="0" distB="0" distL="0" distR="0" wp14:anchorId="154F7B64" wp14:editId="253D706A">
              <wp:extent cx="6480000" cy="540497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Jowar_box_full_log10_15x18.png"/>
                      <pic:cNvPicPr/>
                    </pic:nvPicPr>
                    <pic:blipFill>
                      <a:blip r:embed="rId38"/>
                      <a:stretch>
                        <a:fillRect/>
                      </a:stretch>
                    </pic:blipFill>
                    <pic:spPr>
                      <a:xfrm>
                        <a:off x="0" y="0"/>
                        <a:ext cx="6480000" cy="5404977"/>
                      </a:xfrm>
                      <a:prstGeom prst="rect">
                        <a:avLst/>
                      </a:prstGeom>
                    </pic:spPr>
                  </pic:pic>
                </a:graphicData>
              </a:graphic>
            </wp:inline>
          </w:drawing>
        </w:r>
        <w:r w:rsidDel="0016582A">
          <w:br/>
          <w:delText>Figure Jowar full scale: boxplot of inorganic nitrogen application rates for Jowar by dataset. Y axes full range of input data with a log10 scaled.</w:delText>
        </w:r>
      </w:del>
    </w:p>
    <w:p w14:paraId="6777806A" w14:textId="76C18722" w:rsidR="004E67CE" w:rsidDel="0016582A" w:rsidRDefault="004E67CE">
      <w:pPr>
        <w:rPr>
          <w:del w:id="921" w:author="Benjamin Donald Clark" w:date="2024-04-04T15:44:00Z"/>
        </w:rPr>
        <w:sectPr w:rsidR="004E67CE" w:rsidDel="0016582A" w:rsidSect="005059FE">
          <w:pgSz w:w="12240" w:h="15840"/>
          <w:pgMar w:top="1440" w:right="1440" w:bottom="1440" w:left="1440" w:header="720" w:footer="720" w:gutter="0"/>
          <w:cols w:space="720"/>
          <w:docGrid w:linePitch="360"/>
        </w:sectPr>
      </w:pPr>
    </w:p>
    <w:p w14:paraId="6E863F7E" w14:textId="5FCE3CA6" w:rsidR="004E67CE" w:rsidDel="0016582A" w:rsidRDefault="000842AB">
      <w:pPr>
        <w:pStyle w:val="Heading2"/>
        <w:rPr>
          <w:del w:id="922" w:author="Benjamin Donald Clark" w:date="2024-04-04T15:44:00Z"/>
        </w:rPr>
      </w:pPr>
      <w:del w:id="923" w:author="Benjamin Donald Clark" w:date="2024-04-04T15:44:00Z">
        <w:r w:rsidDel="0016582A">
          <w:delText>Peas &amp; beans (Pulses)</w:delText>
        </w:r>
      </w:del>
    </w:p>
    <w:p w14:paraId="2F3EC594" w14:textId="05F993B6" w:rsidR="004E67CE" w:rsidDel="0016582A" w:rsidRDefault="004E67CE">
      <w:pPr>
        <w:jc w:val="center"/>
        <w:rPr>
          <w:del w:id="924" w:author="Benjamin Donald Clark" w:date="2024-04-04T15:44:00Z"/>
        </w:rPr>
      </w:pPr>
    </w:p>
    <w:p w14:paraId="162E7B89" w14:textId="31140DD1" w:rsidR="004E67CE" w:rsidDel="0016582A" w:rsidRDefault="000842AB">
      <w:pPr>
        <w:rPr>
          <w:del w:id="925" w:author="Benjamin Donald Clark" w:date="2024-04-04T15:44:00Z"/>
        </w:rPr>
      </w:pPr>
      <w:del w:id="926" w:author="Benjamin Donald Clark" w:date="2024-04-04T15:44:00Z">
        <w:r w:rsidDel="0016582A">
          <w:rPr>
            <w:noProof/>
          </w:rPr>
          <w:drawing>
            <wp:inline distT="0" distB="0" distL="0" distR="0" wp14:anchorId="410E581E" wp14:editId="5E5746EC">
              <wp:extent cx="6480000" cy="540497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Peas &amp; beans (Pulses)_zoomed_15x18.png"/>
                      <pic:cNvPicPr/>
                    </pic:nvPicPr>
                    <pic:blipFill>
                      <a:blip r:embed="rId39"/>
                      <a:stretch>
                        <a:fillRect/>
                      </a:stretch>
                    </pic:blipFill>
                    <pic:spPr>
                      <a:xfrm>
                        <a:off x="0" y="0"/>
                        <a:ext cx="6480000" cy="5404977"/>
                      </a:xfrm>
                      <a:prstGeom prst="rect">
                        <a:avLst/>
                      </a:prstGeom>
                    </pic:spPr>
                  </pic:pic>
                </a:graphicData>
              </a:graphic>
            </wp:inline>
          </w:drawing>
        </w:r>
      </w:del>
    </w:p>
    <w:p w14:paraId="1045F629" w14:textId="7A965D1F" w:rsidR="004E67CE" w:rsidDel="0016582A" w:rsidRDefault="000842AB">
      <w:pPr>
        <w:rPr>
          <w:del w:id="927" w:author="Benjamin Donald Clark" w:date="2024-04-04T15:44:00Z"/>
        </w:rPr>
      </w:pPr>
      <w:del w:id="928" w:author="Benjamin Donald Clark" w:date="2024-04-04T15:44:00Z">
        <w:r w:rsidDel="0016582A">
          <w:br/>
          <w:delText>Figure Peas &amp; beans (Pulses) zoomed: Violin plot of inorganic nitrogen application rates for Peas &amp; beans (Pulses) by dataset. Y axes zoomed to better show the distribution of the data. First violin plot is the raw input data before any adjustments are made. The next five violin plots represent the data after various corrections are applied. The numbers at the bottom of the violin plots represent the number of records changed and the percentage of the data altered.  The final three violin plots are the data from the Cost of Cultivation and Soil Health Card Recommendations and SeedNet variety requirements datasets.</w:delText>
        </w:r>
      </w:del>
    </w:p>
    <w:p w14:paraId="67014FFE" w14:textId="757F641F" w:rsidR="004E67CE" w:rsidDel="0016582A" w:rsidRDefault="004E67CE">
      <w:pPr>
        <w:jc w:val="center"/>
        <w:rPr>
          <w:del w:id="929" w:author="Benjamin Donald Clark" w:date="2024-04-04T15:44:00Z"/>
        </w:rPr>
      </w:pPr>
    </w:p>
    <w:p w14:paraId="3866BFF4" w14:textId="56492BBB" w:rsidR="004E67CE" w:rsidDel="0016582A" w:rsidRDefault="000842AB">
      <w:pPr>
        <w:rPr>
          <w:del w:id="930" w:author="Benjamin Donald Clark" w:date="2024-04-04T15:44:00Z"/>
        </w:rPr>
      </w:pPr>
      <w:del w:id="931" w:author="Benjamin Donald Clark" w:date="2024-04-04T15:44:00Z">
        <w:r w:rsidDel="0016582A">
          <w:rPr>
            <w:noProof/>
          </w:rPr>
          <w:drawing>
            <wp:inline distT="0" distB="0" distL="0" distR="0" wp14:anchorId="5548A546" wp14:editId="5EF94A97">
              <wp:extent cx="6480000" cy="54049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Peas &amp; beans (Pulses)_box_full_log10_15x18.png"/>
                      <pic:cNvPicPr/>
                    </pic:nvPicPr>
                    <pic:blipFill>
                      <a:blip r:embed="rId40"/>
                      <a:stretch>
                        <a:fillRect/>
                      </a:stretch>
                    </pic:blipFill>
                    <pic:spPr>
                      <a:xfrm>
                        <a:off x="0" y="0"/>
                        <a:ext cx="6480000" cy="5404977"/>
                      </a:xfrm>
                      <a:prstGeom prst="rect">
                        <a:avLst/>
                      </a:prstGeom>
                    </pic:spPr>
                  </pic:pic>
                </a:graphicData>
              </a:graphic>
            </wp:inline>
          </w:drawing>
        </w:r>
        <w:r w:rsidDel="0016582A">
          <w:br/>
          <w:delText>Figure Peas &amp; beans (Pulses) full scale: boxplot of inorganic nitrogen application rates for Peas &amp; beans (Pulses) by dataset. Y axes full range of input data with a log10 scaled.</w:delText>
        </w:r>
      </w:del>
    </w:p>
    <w:p w14:paraId="58DED712" w14:textId="501F8272" w:rsidR="004E67CE" w:rsidDel="0016582A" w:rsidRDefault="004E67CE">
      <w:pPr>
        <w:rPr>
          <w:del w:id="932" w:author="Benjamin Donald Clark" w:date="2024-04-04T15:44:00Z"/>
        </w:rPr>
        <w:sectPr w:rsidR="004E67CE" w:rsidDel="0016582A" w:rsidSect="005059FE">
          <w:pgSz w:w="12240" w:h="15840"/>
          <w:pgMar w:top="1440" w:right="1440" w:bottom="1440" w:left="1440" w:header="720" w:footer="720" w:gutter="0"/>
          <w:cols w:space="720"/>
          <w:docGrid w:linePitch="360"/>
        </w:sectPr>
      </w:pPr>
    </w:p>
    <w:p w14:paraId="77EDA8CC" w14:textId="49BE1126" w:rsidR="004E67CE" w:rsidDel="0016582A" w:rsidRDefault="000842AB">
      <w:pPr>
        <w:pStyle w:val="Heading2"/>
        <w:rPr>
          <w:del w:id="933" w:author="Benjamin Donald Clark" w:date="2024-04-04T15:44:00Z"/>
        </w:rPr>
      </w:pPr>
      <w:del w:id="934" w:author="Benjamin Donald Clark" w:date="2024-04-04T15:44:00Z">
        <w:r w:rsidDel="0016582A">
          <w:delText>Cotton(lint)</w:delText>
        </w:r>
      </w:del>
    </w:p>
    <w:p w14:paraId="7371A373" w14:textId="1BA4C708" w:rsidR="004E67CE" w:rsidDel="0016582A" w:rsidRDefault="004E67CE">
      <w:pPr>
        <w:jc w:val="center"/>
        <w:rPr>
          <w:del w:id="935" w:author="Benjamin Donald Clark" w:date="2024-04-04T15:44:00Z"/>
        </w:rPr>
      </w:pPr>
    </w:p>
    <w:p w14:paraId="69987108" w14:textId="6E3B1DE2" w:rsidR="004E67CE" w:rsidDel="0016582A" w:rsidRDefault="000842AB">
      <w:pPr>
        <w:rPr>
          <w:del w:id="936" w:author="Benjamin Donald Clark" w:date="2024-04-04T15:44:00Z"/>
        </w:rPr>
      </w:pPr>
      <w:del w:id="937" w:author="Benjamin Donald Clark" w:date="2024-04-04T15:44:00Z">
        <w:r w:rsidDel="0016582A">
          <w:rPr>
            <w:noProof/>
          </w:rPr>
          <w:drawing>
            <wp:inline distT="0" distB="0" distL="0" distR="0" wp14:anchorId="1CAF6CBB" wp14:editId="10EB0EAA">
              <wp:extent cx="6480000" cy="54049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Cotton(lint)_zoomed_15x18.png"/>
                      <pic:cNvPicPr/>
                    </pic:nvPicPr>
                    <pic:blipFill>
                      <a:blip r:embed="rId41"/>
                      <a:stretch>
                        <a:fillRect/>
                      </a:stretch>
                    </pic:blipFill>
                    <pic:spPr>
                      <a:xfrm>
                        <a:off x="0" y="0"/>
                        <a:ext cx="6480000" cy="5404977"/>
                      </a:xfrm>
                      <a:prstGeom prst="rect">
                        <a:avLst/>
                      </a:prstGeom>
                    </pic:spPr>
                  </pic:pic>
                </a:graphicData>
              </a:graphic>
            </wp:inline>
          </w:drawing>
        </w:r>
      </w:del>
    </w:p>
    <w:p w14:paraId="18351C4C" w14:textId="0E8287D7" w:rsidR="004E67CE" w:rsidDel="0016582A" w:rsidRDefault="000842AB">
      <w:pPr>
        <w:rPr>
          <w:del w:id="938" w:author="Benjamin Donald Clark" w:date="2024-04-04T15:44:00Z"/>
        </w:rPr>
      </w:pPr>
      <w:del w:id="939" w:author="Benjamin Donald Clark" w:date="2024-04-04T15:44:00Z">
        <w:r w:rsidDel="0016582A">
          <w:br/>
          <w:delText>Figure Cotton(lint) zoomed: Violin plot of inorganic nitrogen application rates for Cotton(lint) by dataset. Y axes zoomed to better show the distribution of the data. First violin plot is the raw input data before any adjustments are made. The next five violin plots represent the data after various corrections are applied. The numbers at the bottom of the violin plots represent the number of records changed and the percentage of the data altered.  The final three violin plots are the data from the Cost of Cultivation and Soil Health Card Recommendations and SeedNet variety requirements datasets.</w:delText>
        </w:r>
      </w:del>
    </w:p>
    <w:p w14:paraId="488B41A9" w14:textId="40A1F35C" w:rsidR="004E67CE" w:rsidDel="0016582A" w:rsidRDefault="004E67CE">
      <w:pPr>
        <w:jc w:val="center"/>
        <w:rPr>
          <w:del w:id="940" w:author="Benjamin Donald Clark" w:date="2024-04-04T15:44:00Z"/>
        </w:rPr>
      </w:pPr>
    </w:p>
    <w:p w14:paraId="2162D720" w14:textId="2E2F56F0" w:rsidR="004E67CE" w:rsidDel="0016582A" w:rsidRDefault="000842AB">
      <w:pPr>
        <w:rPr>
          <w:del w:id="941" w:author="Benjamin Donald Clark" w:date="2024-04-04T15:44:00Z"/>
        </w:rPr>
      </w:pPr>
      <w:del w:id="942" w:author="Benjamin Donald Clark" w:date="2024-04-04T15:44:00Z">
        <w:r w:rsidDel="0016582A">
          <w:rPr>
            <w:noProof/>
          </w:rPr>
          <w:drawing>
            <wp:inline distT="0" distB="0" distL="0" distR="0" wp14:anchorId="249E433C" wp14:editId="66862677">
              <wp:extent cx="6480000" cy="54049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Cotton(lint)_box_full_log10_15x18.png"/>
                      <pic:cNvPicPr/>
                    </pic:nvPicPr>
                    <pic:blipFill>
                      <a:blip r:embed="rId42"/>
                      <a:stretch>
                        <a:fillRect/>
                      </a:stretch>
                    </pic:blipFill>
                    <pic:spPr>
                      <a:xfrm>
                        <a:off x="0" y="0"/>
                        <a:ext cx="6480000" cy="5404977"/>
                      </a:xfrm>
                      <a:prstGeom prst="rect">
                        <a:avLst/>
                      </a:prstGeom>
                    </pic:spPr>
                  </pic:pic>
                </a:graphicData>
              </a:graphic>
            </wp:inline>
          </w:drawing>
        </w:r>
        <w:r w:rsidDel="0016582A">
          <w:br/>
          <w:delText>Figure Cotton(lint) full scale: boxplot of inorganic nitrogen application rates for Cotton(lint) by dataset. Y axes full range of input data with a log10 scaled.</w:delText>
        </w:r>
      </w:del>
    </w:p>
    <w:p w14:paraId="67E39B39" w14:textId="6926F6D3" w:rsidR="004E67CE" w:rsidDel="0016582A" w:rsidRDefault="004E67CE">
      <w:pPr>
        <w:rPr>
          <w:del w:id="943" w:author="Benjamin Donald Clark" w:date="2024-04-04T15:44:00Z"/>
        </w:rPr>
        <w:sectPr w:rsidR="004E67CE" w:rsidDel="0016582A" w:rsidSect="005059FE">
          <w:pgSz w:w="12240" w:h="15840"/>
          <w:pgMar w:top="1440" w:right="1440" w:bottom="1440" w:left="1440" w:header="720" w:footer="720" w:gutter="0"/>
          <w:cols w:space="720"/>
          <w:docGrid w:linePitch="360"/>
        </w:sectPr>
      </w:pPr>
    </w:p>
    <w:p w14:paraId="21C6C72E" w14:textId="329707CD" w:rsidR="004E67CE" w:rsidDel="0016582A" w:rsidRDefault="000842AB">
      <w:pPr>
        <w:pStyle w:val="Heading2"/>
        <w:rPr>
          <w:del w:id="944" w:author="Benjamin Donald Clark" w:date="2024-04-04T15:44:00Z"/>
        </w:rPr>
      </w:pPr>
      <w:del w:id="945" w:author="Benjamin Donald Clark" w:date="2024-04-04T15:44:00Z">
        <w:r w:rsidDel="0016582A">
          <w:delText>Urad</w:delText>
        </w:r>
      </w:del>
    </w:p>
    <w:p w14:paraId="61D3F1A5" w14:textId="67131DE9" w:rsidR="004E67CE" w:rsidDel="0016582A" w:rsidRDefault="004E67CE">
      <w:pPr>
        <w:jc w:val="center"/>
        <w:rPr>
          <w:del w:id="946" w:author="Benjamin Donald Clark" w:date="2024-04-04T15:44:00Z"/>
        </w:rPr>
      </w:pPr>
    </w:p>
    <w:p w14:paraId="1AEA4127" w14:textId="17B7E672" w:rsidR="004E67CE" w:rsidDel="0016582A" w:rsidRDefault="000842AB">
      <w:pPr>
        <w:rPr>
          <w:del w:id="947" w:author="Benjamin Donald Clark" w:date="2024-04-04T15:44:00Z"/>
        </w:rPr>
      </w:pPr>
      <w:del w:id="948" w:author="Benjamin Donald Clark" w:date="2024-04-04T15:44:00Z">
        <w:r w:rsidDel="0016582A">
          <w:rPr>
            <w:noProof/>
          </w:rPr>
          <w:drawing>
            <wp:inline distT="0" distB="0" distL="0" distR="0" wp14:anchorId="437EA2FC" wp14:editId="6C3F6BC5">
              <wp:extent cx="6480000" cy="540497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Urad_zoomed_15x18.png"/>
                      <pic:cNvPicPr/>
                    </pic:nvPicPr>
                    <pic:blipFill>
                      <a:blip r:embed="rId43"/>
                      <a:stretch>
                        <a:fillRect/>
                      </a:stretch>
                    </pic:blipFill>
                    <pic:spPr>
                      <a:xfrm>
                        <a:off x="0" y="0"/>
                        <a:ext cx="6480000" cy="5404977"/>
                      </a:xfrm>
                      <a:prstGeom prst="rect">
                        <a:avLst/>
                      </a:prstGeom>
                    </pic:spPr>
                  </pic:pic>
                </a:graphicData>
              </a:graphic>
            </wp:inline>
          </w:drawing>
        </w:r>
      </w:del>
    </w:p>
    <w:p w14:paraId="27D23276" w14:textId="0FC228F3" w:rsidR="004E67CE" w:rsidDel="0016582A" w:rsidRDefault="000842AB">
      <w:pPr>
        <w:rPr>
          <w:del w:id="949" w:author="Benjamin Donald Clark" w:date="2024-04-04T15:44:00Z"/>
        </w:rPr>
      </w:pPr>
      <w:del w:id="950" w:author="Benjamin Donald Clark" w:date="2024-04-04T15:44:00Z">
        <w:r w:rsidDel="0016582A">
          <w:br/>
          <w:delText>Figure Urad zoomed: Violin plot of inorganic nitrogen application rates for Urad by dataset. Y axes zoomed to better show the distribution of the data. First violin plot is the raw input data before any adjustments are made. The next five violin plots represent the data after various corrections are applied. The numbers at the bottom of the violin plots represent the number of records changed and the percentage of the data altered.  The final three violin plots are the data from the Cost of Cultivation and Soil Health Card Recommendations and SeedNet variety requirements datasets.</w:delText>
        </w:r>
      </w:del>
    </w:p>
    <w:p w14:paraId="45E6A2AC" w14:textId="26A9B770" w:rsidR="004E67CE" w:rsidDel="0016582A" w:rsidRDefault="004E67CE">
      <w:pPr>
        <w:jc w:val="center"/>
        <w:rPr>
          <w:del w:id="951" w:author="Benjamin Donald Clark" w:date="2024-04-04T15:44:00Z"/>
        </w:rPr>
      </w:pPr>
    </w:p>
    <w:p w14:paraId="3BFB771A" w14:textId="5BF4BF17" w:rsidR="004E67CE" w:rsidDel="0016582A" w:rsidRDefault="000842AB">
      <w:pPr>
        <w:rPr>
          <w:del w:id="952" w:author="Benjamin Donald Clark" w:date="2024-04-04T15:44:00Z"/>
        </w:rPr>
      </w:pPr>
      <w:del w:id="953" w:author="Benjamin Donald Clark" w:date="2024-04-04T15:44:00Z">
        <w:r w:rsidDel="0016582A">
          <w:rPr>
            <w:noProof/>
          </w:rPr>
          <w:drawing>
            <wp:inline distT="0" distB="0" distL="0" distR="0" wp14:anchorId="581656AE" wp14:editId="6C0843A0">
              <wp:extent cx="6480000" cy="540497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Urad_box_full_log10_15x18.png"/>
                      <pic:cNvPicPr/>
                    </pic:nvPicPr>
                    <pic:blipFill>
                      <a:blip r:embed="rId44"/>
                      <a:stretch>
                        <a:fillRect/>
                      </a:stretch>
                    </pic:blipFill>
                    <pic:spPr>
                      <a:xfrm>
                        <a:off x="0" y="0"/>
                        <a:ext cx="6480000" cy="5404977"/>
                      </a:xfrm>
                      <a:prstGeom prst="rect">
                        <a:avLst/>
                      </a:prstGeom>
                    </pic:spPr>
                  </pic:pic>
                </a:graphicData>
              </a:graphic>
            </wp:inline>
          </w:drawing>
        </w:r>
        <w:r w:rsidDel="0016582A">
          <w:br/>
          <w:delText>Figure Urad full scale: boxplot of inorganic nitrogen application rates for Urad by dataset. Y axes full range of input data with a log10 scaled.</w:delText>
        </w:r>
      </w:del>
    </w:p>
    <w:p w14:paraId="3914F963" w14:textId="5753B317" w:rsidR="004E67CE" w:rsidDel="0016582A" w:rsidRDefault="004E67CE">
      <w:pPr>
        <w:rPr>
          <w:del w:id="954" w:author="Benjamin Donald Clark" w:date="2024-04-04T15:44:00Z"/>
        </w:rPr>
        <w:sectPr w:rsidR="004E67CE" w:rsidDel="0016582A" w:rsidSect="005059FE">
          <w:pgSz w:w="12240" w:h="15840"/>
          <w:pgMar w:top="1440" w:right="1440" w:bottom="1440" w:left="1440" w:header="720" w:footer="720" w:gutter="0"/>
          <w:cols w:space="720"/>
          <w:docGrid w:linePitch="360"/>
        </w:sectPr>
      </w:pPr>
    </w:p>
    <w:p w14:paraId="74B015BE" w14:textId="0E88CC2A" w:rsidR="004E67CE" w:rsidDel="0016582A" w:rsidRDefault="000842AB">
      <w:pPr>
        <w:pStyle w:val="Heading2"/>
        <w:rPr>
          <w:del w:id="955" w:author="Benjamin Donald Clark" w:date="2024-04-04T15:44:00Z"/>
        </w:rPr>
      </w:pPr>
      <w:del w:id="956" w:author="Benjamin Donald Clark" w:date="2024-04-04T15:44:00Z">
        <w:r w:rsidDel="0016582A">
          <w:delText>Soyabean</w:delText>
        </w:r>
      </w:del>
    </w:p>
    <w:p w14:paraId="223EFE81" w14:textId="310D1A83" w:rsidR="004E67CE" w:rsidDel="0016582A" w:rsidRDefault="004E67CE">
      <w:pPr>
        <w:jc w:val="center"/>
        <w:rPr>
          <w:del w:id="957" w:author="Benjamin Donald Clark" w:date="2024-04-04T15:44:00Z"/>
        </w:rPr>
      </w:pPr>
    </w:p>
    <w:p w14:paraId="65B664AA" w14:textId="5E412424" w:rsidR="004E67CE" w:rsidDel="0016582A" w:rsidRDefault="000842AB">
      <w:pPr>
        <w:rPr>
          <w:del w:id="958" w:author="Benjamin Donald Clark" w:date="2024-04-04T15:44:00Z"/>
        </w:rPr>
      </w:pPr>
      <w:del w:id="959" w:author="Benjamin Donald Clark" w:date="2024-04-04T15:44:00Z">
        <w:r w:rsidDel="0016582A">
          <w:rPr>
            <w:noProof/>
          </w:rPr>
          <w:drawing>
            <wp:inline distT="0" distB="0" distL="0" distR="0" wp14:anchorId="141738FB" wp14:editId="59F19F5E">
              <wp:extent cx="6480000" cy="540497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Soyabean_zoomed_15x18.png"/>
                      <pic:cNvPicPr/>
                    </pic:nvPicPr>
                    <pic:blipFill>
                      <a:blip r:embed="rId45"/>
                      <a:stretch>
                        <a:fillRect/>
                      </a:stretch>
                    </pic:blipFill>
                    <pic:spPr>
                      <a:xfrm>
                        <a:off x="0" y="0"/>
                        <a:ext cx="6480000" cy="5404977"/>
                      </a:xfrm>
                      <a:prstGeom prst="rect">
                        <a:avLst/>
                      </a:prstGeom>
                    </pic:spPr>
                  </pic:pic>
                </a:graphicData>
              </a:graphic>
            </wp:inline>
          </w:drawing>
        </w:r>
      </w:del>
    </w:p>
    <w:p w14:paraId="2140CABE" w14:textId="697170D3" w:rsidR="004E67CE" w:rsidDel="0016582A" w:rsidRDefault="000842AB">
      <w:pPr>
        <w:rPr>
          <w:del w:id="960" w:author="Benjamin Donald Clark" w:date="2024-04-04T15:44:00Z"/>
        </w:rPr>
      </w:pPr>
      <w:del w:id="961" w:author="Benjamin Donald Clark" w:date="2024-04-04T15:44:00Z">
        <w:r w:rsidDel="0016582A">
          <w:br/>
          <w:delText>Figure Soyabean zoomed: Violin plot of inorganic nitrogen application rates for Soyabean by dataset. Y axes zoomed to better show the distribution of the data. First violin plot is the raw input data before any adjustments are made. The next five violin plots represent the data after various corrections are applied. The numbers at the bottom of the violin plots represent the number of records changed and the percentage of the data altered.  The final three violin plots are the data from the Cost of Cultivation and Soil Health Card Recommendations and SeedNet variety requirements datasets.</w:delText>
        </w:r>
      </w:del>
    </w:p>
    <w:p w14:paraId="4DAE8D99" w14:textId="40024B55" w:rsidR="004E67CE" w:rsidDel="0016582A" w:rsidRDefault="004E67CE">
      <w:pPr>
        <w:jc w:val="center"/>
        <w:rPr>
          <w:del w:id="962" w:author="Benjamin Donald Clark" w:date="2024-04-04T15:44:00Z"/>
        </w:rPr>
      </w:pPr>
    </w:p>
    <w:p w14:paraId="3C7B17B9" w14:textId="09157AFD" w:rsidR="004E67CE" w:rsidDel="0016582A" w:rsidRDefault="000842AB">
      <w:pPr>
        <w:rPr>
          <w:del w:id="963" w:author="Benjamin Donald Clark" w:date="2024-04-04T15:44:00Z"/>
        </w:rPr>
      </w:pPr>
      <w:del w:id="964" w:author="Benjamin Donald Clark" w:date="2024-04-04T15:44:00Z">
        <w:r w:rsidDel="0016582A">
          <w:rPr>
            <w:noProof/>
          </w:rPr>
          <w:drawing>
            <wp:inline distT="0" distB="0" distL="0" distR="0" wp14:anchorId="257BBD1B" wp14:editId="17127420">
              <wp:extent cx="6480000" cy="540497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Soyabean_box_full_log10_15x18.png"/>
                      <pic:cNvPicPr/>
                    </pic:nvPicPr>
                    <pic:blipFill>
                      <a:blip r:embed="rId46"/>
                      <a:stretch>
                        <a:fillRect/>
                      </a:stretch>
                    </pic:blipFill>
                    <pic:spPr>
                      <a:xfrm>
                        <a:off x="0" y="0"/>
                        <a:ext cx="6480000" cy="5404977"/>
                      </a:xfrm>
                      <a:prstGeom prst="rect">
                        <a:avLst/>
                      </a:prstGeom>
                    </pic:spPr>
                  </pic:pic>
                </a:graphicData>
              </a:graphic>
            </wp:inline>
          </w:drawing>
        </w:r>
        <w:r w:rsidDel="0016582A">
          <w:br/>
          <w:delText>Figure Soyabean full scale: boxplot of inorganic nitrogen application rates for Soyabean by dataset. Y axes full range of input data with a log10 scaled.</w:delText>
        </w:r>
      </w:del>
    </w:p>
    <w:p w14:paraId="5949F8AF" w14:textId="181BF3A9" w:rsidR="004E67CE" w:rsidDel="0016582A" w:rsidRDefault="004E67CE">
      <w:pPr>
        <w:rPr>
          <w:del w:id="965" w:author="Benjamin Donald Clark" w:date="2024-04-04T15:44:00Z"/>
        </w:rPr>
        <w:sectPr w:rsidR="004E67CE" w:rsidDel="0016582A" w:rsidSect="005059FE">
          <w:pgSz w:w="12240" w:h="15840"/>
          <w:pgMar w:top="1440" w:right="1440" w:bottom="1440" w:left="1440" w:header="720" w:footer="720" w:gutter="0"/>
          <w:cols w:space="720"/>
          <w:docGrid w:linePitch="360"/>
        </w:sectPr>
      </w:pPr>
    </w:p>
    <w:p w14:paraId="05D641AC" w14:textId="51620B9C" w:rsidR="004E67CE" w:rsidDel="0016582A" w:rsidRDefault="000842AB">
      <w:pPr>
        <w:pStyle w:val="Heading2"/>
        <w:rPr>
          <w:del w:id="966" w:author="Benjamin Donald Clark" w:date="2024-04-04T15:44:00Z"/>
        </w:rPr>
      </w:pPr>
      <w:del w:id="967" w:author="Benjamin Donald Clark" w:date="2024-04-04T15:44:00Z">
        <w:r w:rsidDel="0016582A">
          <w:delText>Masoor</w:delText>
        </w:r>
      </w:del>
    </w:p>
    <w:p w14:paraId="07A20CC6" w14:textId="39642E59" w:rsidR="004E67CE" w:rsidDel="0016582A" w:rsidRDefault="004E67CE">
      <w:pPr>
        <w:jc w:val="center"/>
        <w:rPr>
          <w:del w:id="968" w:author="Benjamin Donald Clark" w:date="2024-04-04T15:44:00Z"/>
        </w:rPr>
      </w:pPr>
    </w:p>
    <w:p w14:paraId="6ED0BEA0" w14:textId="57523F06" w:rsidR="004E67CE" w:rsidDel="0016582A" w:rsidRDefault="000842AB">
      <w:pPr>
        <w:rPr>
          <w:del w:id="969" w:author="Benjamin Donald Clark" w:date="2024-04-04T15:44:00Z"/>
        </w:rPr>
      </w:pPr>
      <w:del w:id="970" w:author="Benjamin Donald Clark" w:date="2024-04-04T15:44:00Z">
        <w:r w:rsidDel="0016582A">
          <w:rPr>
            <w:noProof/>
          </w:rPr>
          <w:drawing>
            <wp:inline distT="0" distB="0" distL="0" distR="0" wp14:anchorId="39FDB5C2" wp14:editId="5532ADEA">
              <wp:extent cx="6480000" cy="540497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Masoor_zoomed_15x18.png"/>
                      <pic:cNvPicPr/>
                    </pic:nvPicPr>
                    <pic:blipFill>
                      <a:blip r:embed="rId47"/>
                      <a:stretch>
                        <a:fillRect/>
                      </a:stretch>
                    </pic:blipFill>
                    <pic:spPr>
                      <a:xfrm>
                        <a:off x="0" y="0"/>
                        <a:ext cx="6480000" cy="5404977"/>
                      </a:xfrm>
                      <a:prstGeom prst="rect">
                        <a:avLst/>
                      </a:prstGeom>
                    </pic:spPr>
                  </pic:pic>
                </a:graphicData>
              </a:graphic>
            </wp:inline>
          </w:drawing>
        </w:r>
      </w:del>
    </w:p>
    <w:p w14:paraId="592DF0E4" w14:textId="1D272ECF" w:rsidR="004E67CE" w:rsidDel="0016582A" w:rsidRDefault="000842AB">
      <w:pPr>
        <w:rPr>
          <w:del w:id="971" w:author="Benjamin Donald Clark" w:date="2024-04-04T15:44:00Z"/>
        </w:rPr>
      </w:pPr>
      <w:del w:id="972" w:author="Benjamin Donald Clark" w:date="2024-04-04T15:44:00Z">
        <w:r w:rsidDel="0016582A">
          <w:br/>
          <w:delText>Figure Masoor zoomed: Violin plot of inorganic nitrogen application rates for Masoor by dataset. Y axes zoomed to better show the distribution of the data. First violin plot is the raw input data before any adjustments are made. The next five violin plots represent the data after various corrections are applied. The numbers at the bottom of the violin plots represent the number of records changed and the percentage of the data altered.  The final three violin plots are the data from the Cost of Cultivation and Soil Health Card Recommendations and SeedNet variety requirements datasets.</w:delText>
        </w:r>
      </w:del>
    </w:p>
    <w:p w14:paraId="527F42E7" w14:textId="033B6CA8" w:rsidR="004E67CE" w:rsidDel="0016582A" w:rsidRDefault="004E67CE">
      <w:pPr>
        <w:jc w:val="center"/>
        <w:rPr>
          <w:del w:id="973" w:author="Benjamin Donald Clark" w:date="2024-04-04T15:44:00Z"/>
        </w:rPr>
      </w:pPr>
    </w:p>
    <w:p w14:paraId="77367D38" w14:textId="08B2ADF5" w:rsidR="004E67CE" w:rsidDel="0016582A" w:rsidRDefault="000842AB">
      <w:pPr>
        <w:rPr>
          <w:del w:id="974" w:author="Benjamin Donald Clark" w:date="2024-04-04T15:44:00Z"/>
        </w:rPr>
      </w:pPr>
      <w:del w:id="975" w:author="Benjamin Donald Clark" w:date="2024-04-04T15:44:00Z">
        <w:r w:rsidDel="0016582A">
          <w:rPr>
            <w:noProof/>
          </w:rPr>
          <w:drawing>
            <wp:inline distT="0" distB="0" distL="0" distR="0" wp14:anchorId="1446CD11" wp14:editId="7B35BD98">
              <wp:extent cx="6480000" cy="540497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Masoor_box_full_log10_15x18.png"/>
                      <pic:cNvPicPr/>
                    </pic:nvPicPr>
                    <pic:blipFill>
                      <a:blip r:embed="rId48"/>
                      <a:stretch>
                        <a:fillRect/>
                      </a:stretch>
                    </pic:blipFill>
                    <pic:spPr>
                      <a:xfrm>
                        <a:off x="0" y="0"/>
                        <a:ext cx="6480000" cy="5404977"/>
                      </a:xfrm>
                      <a:prstGeom prst="rect">
                        <a:avLst/>
                      </a:prstGeom>
                    </pic:spPr>
                  </pic:pic>
                </a:graphicData>
              </a:graphic>
            </wp:inline>
          </w:drawing>
        </w:r>
        <w:r w:rsidDel="0016582A">
          <w:br/>
          <w:delText>Figure Masoor full scale: boxplot of inorganic nitrogen application rates for Masoor by dataset. Y axes full range of input data with a log10 scaled.</w:delText>
        </w:r>
      </w:del>
    </w:p>
    <w:p w14:paraId="006EBD5E" w14:textId="49C856F6" w:rsidR="004E67CE" w:rsidDel="0016582A" w:rsidRDefault="004E67CE">
      <w:pPr>
        <w:rPr>
          <w:del w:id="976" w:author="Benjamin Donald Clark" w:date="2024-04-04T15:44:00Z"/>
        </w:rPr>
        <w:sectPr w:rsidR="004E67CE" w:rsidDel="0016582A" w:rsidSect="005059FE">
          <w:pgSz w:w="12240" w:h="15840"/>
          <w:pgMar w:top="1440" w:right="1440" w:bottom="1440" w:left="1440" w:header="720" w:footer="720" w:gutter="0"/>
          <w:cols w:space="720"/>
          <w:docGrid w:linePitch="360"/>
        </w:sectPr>
      </w:pPr>
    </w:p>
    <w:p w14:paraId="3363618B" w14:textId="2B32974A" w:rsidR="004E67CE" w:rsidDel="0016582A" w:rsidRDefault="000842AB">
      <w:pPr>
        <w:pStyle w:val="Heading2"/>
        <w:rPr>
          <w:del w:id="977" w:author="Benjamin Donald Clark" w:date="2024-04-04T15:44:00Z"/>
        </w:rPr>
      </w:pPr>
      <w:del w:id="978" w:author="Benjamin Donald Clark" w:date="2024-04-04T15:44:00Z">
        <w:r w:rsidDel="0016582A">
          <w:delText>Maize</w:delText>
        </w:r>
      </w:del>
    </w:p>
    <w:p w14:paraId="06A1D34A" w14:textId="4EE2B565" w:rsidR="004E67CE" w:rsidDel="0016582A" w:rsidRDefault="004E67CE">
      <w:pPr>
        <w:jc w:val="center"/>
        <w:rPr>
          <w:del w:id="979" w:author="Benjamin Donald Clark" w:date="2024-04-04T15:44:00Z"/>
        </w:rPr>
      </w:pPr>
    </w:p>
    <w:p w14:paraId="093368EF" w14:textId="7F016310" w:rsidR="004E67CE" w:rsidDel="0016582A" w:rsidRDefault="000842AB">
      <w:pPr>
        <w:rPr>
          <w:del w:id="980" w:author="Benjamin Donald Clark" w:date="2024-04-04T15:44:00Z"/>
        </w:rPr>
      </w:pPr>
      <w:del w:id="981" w:author="Benjamin Donald Clark" w:date="2024-04-04T15:44:00Z">
        <w:r w:rsidDel="0016582A">
          <w:rPr>
            <w:noProof/>
          </w:rPr>
          <w:drawing>
            <wp:inline distT="0" distB="0" distL="0" distR="0" wp14:anchorId="57B767CE" wp14:editId="32161FC8">
              <wp:extent cx="6480000" cy="540497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Maize_zoomed_15x18.png"/>
                      <pic:cNvPicPr/>
                    </pic:nvPicPr>
                    <pic:blipFill>
                      <a:blip r:embed="rId49"/>
                      <a:stretch>
                        <a:fillRect/>
                      </a:stretch>
                    </pic:blipFill>
                    <pic:spPr>
                      <a:xfrm>
                        <a:off x="0" y="0"/>
                        <a:ext cx="6480000" cy="5404977"/>
                      </a:xfrm>
                      <a:prstGeom prst="rect">
                        <a:avLst/>
                      </a:prstGeom>
                    </pic:spPr>
                  </pic:pic>
                </a:graphicData>
              </a:graphic>
            </wp:inline>
          </w:drawing>
        </w:r>
      </w:del>
    </w:p>
    <w:p w14:paraId="144D46A5" w14:textId="6B752639" w:rsidR="004E67CE" w:rsidDel="0016582A" w:rsidRDefault="000842AB">
      <w:pPr>
        <w:rPr>
          <w:del w:id="982" w:author="Benjamin Donald Clark" w:date="2024-04-04T15:44:00Z"/>
        </w:rPr>
      </w:pPr>
      <w:del w:id="983" w:author="Benjamin Donald Clark" w:date="2024-04-04T15:44:00Z">
        <w:r w:rsidDel="0016582A">
          <w:br/>
          <w:delText>Figure Maize zoomed: Violin plot of inorganic nitrogen application rates for Maize by dataset. Y axes zoomed to better show the distribution of the data. First violin plot is the raw input data before any adjustments are made. The next five violin plots represent the data after various corrections are applied. The numbers at the bottom of the violin plots represent the number of records changed and the percentage of the data altered.  The final three violin plots are the data from the Cost of Cultivation and Soil Health Card Recommendations and SeedNet variety requirements datasets.</w:delText>
        </w:r>
      </w:del>
    </w:p>
    <w:p w14:paraId="739BF168" w14:textId="08483912" w:rsidR="004E67CE" w:rsidDel="0016582A" w:rsidRDefault="004E67CE">
      <w:pPr>
        <w:jc w:val="center"/>
        <w:rPr>
          <w:del w:id="984" w:author="Benjamin Donald Clark" w:date="2024-04-04T15:44:00Z"/>
        </w:rPr>
      </w:pPr>
    </w:p>
    <w:p w14:paraId="40891396" w14:textId="79F5AB60" w:rsidR="004E67CE" w:rsidDel="0016582A" w:rsidRDefault="000842AB">
      <w:pPr>
        <w:rPr>
          <w:del w:id="985" w:author="Benjamin Donald Clark" w:date="2024-04-04T15:44:00Z"/>
        </w:rPr>
      </w:pPr>
      <w:del w:id="986" w:author="Benjamin Donald Clark" w:date="2024-04-04T15:44:00Z">
        <w:r w:rsidDel="0016582A">
          <w:rPr>
            <w:noProof/>
          </w:rPr>
          <w:drawing>
            <wp:inline distT="0" distB="0" distL="0" distR="0" wp14:anchorId="15CDFC3F" wp14:editId="1A52C665">
              <wp:extent cx="6480000" cy="540497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Maize_box_full_log10_15x18.png"/>
                      <pic:cNvPicPr/>
                    </pic:nvPicPr>
                    <pic:blipFill>
                      <a:blip r:embed="rId50"/>
                      <a:stretch>
                        <a:fillRect/>
                      </a:stretch>
                    </pic:blipFill>
                    <pic:spPr>
                      <a:xfrm>
                        <a:off x="0" y="0"/>
                        <a:ext cx="6480000" cy="5404977"/>
                      </a:xfrm>
                      <a:prstGeom prst="rect">
                        <a:avLst/>
                      </a:prstGeom>
                    </pic:spPr>
                  </pic:pic>
                </a:graphicData>
              </a:graphic>
            </wp:inline>
          </w:drawing>
        </w:r>
        <w:r w:rsidDel="0016582A">
          <w:br/>
          <w:delText>Figure Maize full scale: boxplot of inorganic nitrogen application rates for Maize by dataset. Y axes full range of input data with a log10 scaled.</w:delText>
        </w:r>
      </w:del>
    </w:p>
    <w:p w14:paraId="65C139D5" w14:textId="60BC8A9E" w:rsidR="004E67CE" w:rsidDel="0016582A" w:rsidRDefault="004E67CE">
      <w:pPr>
        <w:rPr>
          <w:del w:id="987" w:author="Benjamin Donald Clark" w:date="2024-04-04T15:44:00Z"/>
        </w:rPr>
        <w:sectPr w:rsidR="004E67CE" w:rsidDel="0016582A" w:rsidSect="005059FE">
          <w:pgSz w:w="12240" w:h="15840"/>
          <w:pgMar w:top="1440" w:right="1440" w:bottom="1440" w:left="1440" w:header="720" w:footer="720" w:gutter="0"/>
          <w:cols w:space="720"/>
          <w:docGrid w:linePitch="360"/>
        </w:sectPr>
      </w:pPr>
    </w:p>
    <w:p w14:paraId="40D48023" w14:textId="6765ED09" w:rsidR="004E67CE" w:rsidDel="0016582A" w:rsidRDefault="000842AB">
      <w:pPr>
        <w:pStyle w:val="Heading2"/>
        <w:rPr>
          <w:del w:id="988" w:author="Benjamin Donald Clark" w:date="2024-04-04T15:44:00Z"/>
        </w:rPr>
      </w:pPr>
      <w:del w:id="989" w:author="Benjamin Donald Clark" w:date="2024-04-04T15:44:00Z">
        <w:r w:rsidDel="0016582A">
          <w:delText>Potato</w:delText>
        </w:r>
      </w:del>
    </w:p>
    <w:p w14:paraId="33449DCD" w14:textId="4C43519E" w:rsidR="004E67CE" w:rsidDel="0016582A" w:rsidRDefault="004E67CE">
      <w:pPr>
        <w:jc w:val="center"/>
        <w:rPr>
          <w:del w:id="990" w:author="Benjamin Donald Clark" w:date="2024-04-04T15:44:00Z"/>
        </w:rPr>
      </w:pPr>
    </w:p>
    <w:p w14:paraId="6A668834" w14:textId="217083CA" w:rsidR="004E67CE" w:rsidDel="0016582A" w:rsidRDefault="000842AB">
      <w:pPr>
        <w:rPr>
          <w:del w:id="991" w:author="Benjamin Donald Clark" w:date="2024-04-04T15:44:00Z"/>
        </w:rPr>
      </w:pPr>
      <w:del w:id="992" w:author="Benjamin Donald Clark" w:date="2024-04-04T15:44:00Z">
        <w:r w:rsidDel="0016582A">
          <w:rPr>
            <w:noProof/>
          </w:rPr>
          <w:drawing>
            <wp:inline distT="0" distB="0" distL="0" distR="0" wp14:anchorId="7491CB6F" wp14:editId="18364AC0">
              <wp:extent cx="6480000" cy="540497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Potato_zoomed_15x18.png"/>
                      <pic:cNvPicPr/>
                    </pic:nvPicPr>
                    <pic:blipFill>
                      <a:blip r:embed="rId51"/>
                      <a:stretch>
                        <a:fillRect/>
                      </a:stretch>
                    </pic:blipFill>
                    <pic:spPr>
                      <a:xfrm>
                        <a:off x="0" y="0"/>
                        <a:ext cx="6480000" cy="5404977"/>
                      </a:xfrm>
                      <a:prstGeom prst="rect">
                        <a:avLst/>
                      </a:prstGeom>
                    </pic:spPr>
                  </pic:pic>
                </a:graphicData>
              </a:graphic>
            </wp:inline>
          </w:drawing>
        </w:r>
      </w:del>
    </w:p>
    <w:p w14:paraId="7A841EB6" w14:textId="0E28C644" w:rsidR="004E67CE" w:rsidDel="0016582A" w:rsidRDefault="000842AB">
      <w:pPr>
        <w:rPr>
          <w:del w:id="993" w:author="Benjamin Donald Clark" w:date="2024-04-04T15:44:00Z"/>
        </w:rPr>
      </w:pPr>
      <w:del w:id="994" w:author="Benjamin Donald Clark" w:date="2024-04-04T15:44:00Z">
        <w:r w:rsidDel="0016582A">
          <w:br/>
          <w:delText>Figure Potato zoomed: Violin plot of inorganic nitrogen application rates for Potato by dataset. Y axes zoomed to better show the distribution of the data. First violin plot is the raw input data before any adjustments are made. The next five violin plots represent the data after various corrections are applied. The numbers at the bottom of the violin plots represent the number of records changed and the percentage of the data altered.  The final three violin plots are the data from the Cost of Cultivation and Soil Health Card Recommendations and SeedNet variety requirements datasets.</w:delText>
        </w:r>
      </w:del>
    </w:p>
    <w:p w14:paraId="399B1491" w14:textId="4D4AEA61" w:rsidR="004E67CE" w:rsidDel="0016582A" w:rsidRDefault="004E67CE">
      <w:pPr>
        <w:jc w:val="center"/>
        <w:rPr>
          <w:del w:id="995" w:author="Benjamin Donald Clark" w:date="2024-04-04T15:44:00Z"/>
        </w:rPr>
      </w:pPr>
    </w:p>
    <w:p w14:paraId="0D70E09C" w14:textId="71B6CB57" w:rsidR="004E67CE" w:rsidDel="0016582A" w:rsidRDefault="000842AB">
      <w:pPr>
        <w:rPr>
          <w:del w:id="996" w:author="Benjamin Donald Clark" w:date="2024-04-04T15:44:00Z"/>
        </w:rPr>
      </w:pPr>
      <w:del w:id="997" w:author="Benjamin Donald Clark" w:date="2024-04-04T15:44:00Z">
        <w:r w:rsidDel="0016582A">
          <w:rPr>
            <w:noProof/>
          </w:rPr>
          <w:drawing>
            <wp:inline distT="0" distB="0" distL="0" distR="0" wp14:anchorId="75DE711A" wp14:editId="71A5EBFA">
              <wp:extent cx="6480000" cy="540497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Potato_box_full_log10_15x18.png"/>
                      <pic:cNvPicPr/>
                    </pic:nvPicPr>
                    <pic:blipFill>
                      <a:blip r:embed="rId52"/>
                      <a:stretch>
                        <a:fillRect/>
                      </a:stretch>
                    </pic:blipFill>
                    <pic:spPr>
                      <a:xfrm>
                        <a:off x="0" y="0"/>
                        <a:ext cx="6480000" cy="5404977"/>
                      </a:xfrm>
                      <a:prstGeom prst="rect">
                        <a:avLst/>
                      </a:prstGeom>
                    </pic:spPr>
                  </pic:pic>
                </a:graphicData>
              </a:graphic>
            </wp:inline>
          </w:drawing>
        </w:r>
        <w:r w:rsidDel="0016582A">
          <w:br/>
          <w:delText>Figure Potato full scale: boxplot of inorganic nitrogen application rates for Potato by dataset. Y axes full range of input data with a log10 scaled.</w:delText>
        </w:r>
      </w:del>
    </w:p>
    <w:p w14:paraId="3E6583A8" w14:textId="0CA3B40E" w:rsidR="004E67CE" w:rsidDel="0016582A" w:rsidRDefault="004E67CE">
      <w:pPr>
        <w:rPr>
          <w:del w:id="998" w:author="Benjamin Donald Clark" w:date="2024-04-04T15:44:00Z"/>
        </w:rPr>
        <w:sectPr w:rsidR="004E67CE" w:rsidDel="0016582A" w:rsidSect="005059FE">
          <w:pgSz w:w="12240" w:h="15840"/>
          <w:pgMar w:top="1440" w:right="1440" w:bottom="1440" w:left="1440" w:header="720" w:footer="720" w:gutter="0"/>
          <w:cols w:space="720"/>
          <w:docGrid w:linePitch="360"/>
        </w:sectPr>
      </w:pPr>
    </w:p>
    <w:p w14:paraId="5778ACB4" w14:textId="2C760FE5" w:rsidR="004E67CE" w:rsidDel="0016582A" w:rsidRDefault="000842AB">
      <w:pPr>
        <w:pStyle w:val="Heading2"/>
        <w:rPr>
          <w:del w:id="999" w:author="Benjamin Donald Clark" w:date="2024-04-04T15:44:00Z"/>
        </w:rPr>
      </w:pPr>
      <w:del w:id="1000" w:author="Benjamin Donald Clark" w:date="2024-04-04T15:44:00Z">
        <w:r w:rsidDel="0016582A">
          <w:delText>Bajra</w:delText>
        </w:r>
      </w:del>
    </w:p>
    <w:p w14:paraId="4B866C14" w14:textId="484C9ABC" w:rsidR="004E67CE" w:rsidDel="0016582A" w:rsidRDefault="004E67CE">
      <w:pPr>
        <w:jc w:val="center"/>
        <w:rPr>
          <w:del w:id="1001" w:author="Benjamin Donald Clark" w:date="2024-04-04T15:44:00Z"/>
        </w:rPr>
      </w:pPr>
    </w:p>
    <w:p w14:paraId="7EED0A50" w14:textId="4E4BF03B" w:rsidR="004E67CE" w:rsidDel="0016582A" w:rsidRDefault="000842AB">
      <w:pPr>
        <w:rPr>
          <w:del w:id="1002" w:author="Benjamin Donald Clark" w:date="2024-04-04T15:44:00Z"/>
        </w:rPr>
      </w:pPr>
      <w:del w:id="1003" w:author="Benjamin Donald Clark" w:date="2024-04-04T15:44:00Z">
        <w:r w:rsidDel="0016582A">
          <w:rPr>
            <w:noProof/>
          </w:rPr>
          <w:drawing>
            <wp:inline distT="0" distB="0" distL="0" distR="0" wp14:anchorId="055AC7A4" wp14:editId="06A98EC3">
              <wp:extent cx="6480000" cy="540497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Bajra_zoomed_15x18.png"/>
                      <pic:cNvPicPr/>
                    </pic:nvPicPr>
                    <pic:blipFill>
                      <a:blip r:embed="rId53"/>
                      <a:stretch>
                        <a:fillRect/>
                      </a:stretch>
                    </pic:blipFill>
                    <pic:spPr>
                      <a:xfrm>
                        <a:off x="0" y="0"/>
                        <a:ext cx="6480000" cy="5404977"/>
                      </a:xfrm>
                      <a:prstGeom prst="rect">
                        <a:avLst/>
                      </a:prstGeom>
                    </pic:spPr>
                  </pic:pic>
                </a:graphicData>
              </a:graphic>
            </wp:inline>
          </w:drawing>
        </w:r>
      </w:del>
    </w:p>
    <w:p w14:paraId="66B1911A" w14:textId="67ED19A9" w:rsidR="004E67CE" w:rsidDel="0016582A" w:rsidRDefault="000842AB">
      <w:pPr>
        <w:rPr>
          <w:del w:id="1004" w:author="Benjamin Donald Clark" w:date="2024-04-04T15:44:00Z"/>
        </w:rPr>
      </w:pPr>
      <w:del w:id="1005" w:author="Benjamin Donald Clark" w:date="2024-04-04T15:44:00Z">
        <w:r w:rsidDel="0016582A">
          <w:br/>
          <w:delText>Figure Bajra zoomed: Violin plot of inorganic nitrogen application rates for Bajra by dataset. Y axes zoomed to better show the distribution of the data. First violin plot is the raw input data before any adjustments are made. The next five violin plots represent the data after various corrections are applied. The numbers at the bottom of the violin plots represent the number of records changed and the percentage of the data altered.  The final three violin plots are the data from the Cost of Cultivation and Soil Health Card Recommendations and SeedNet variety requirements datasets.</w:delText>
        </w:r>
      </w:del>
    </w:p>
    <w:p w14:paraId="45187DF8" w14:textId="0DFE67DA" w:rsidR="004E67CE" w:rsidDel="0016582A" w:rsidRDefault="004E67CE">
      <w:pPr>
        <w:jc w:val="center"/>
        <w:rPr>
          <w:del w:id="1006" w:author="Benjamin Donald Clark" w:date="2024-04-04T15:44:00Z"/>
        </w:rPr>
      </w:pPr>
    </w:p>
    <w:p w14:paraId="57A55FAB" w14:textId="679A0F18" w:rsidR="004E67CE" w:rsidDel="0016582A" w:rsidRDefault="000842AB">
      <w:pPr>
        <w:rPr>
          <w:del w:id="1007" w:author="Benjamin Donald Clark" w:date="2024-04-04T15:44:00Z"/>
        </w:rPr>
      </w:pPr>
      <w:del w:id="1008" w:author="Benjamin Donald Clark" w:date="2024-04-04T15:44:00Z">
        <w:r w:rsidDel="0016582A">
          <w:rPr>
            <w:noProof/>
          </w:rPr>
          <w:drawing>
            <wp:inline distT="0" distB="0" distL="0" distR="0" wp14:anchorId="31D67A73" wp14:editId="0C245CAE">
              <wp:extent cx="6480000" cy="540497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Bajra_box_full_log10_15x18.png"/>
                      <pic:cNvPicPr/>
                    </pic:nvPicPr>
                    <pic:blipFill>
                      <a:blip r:embed="rId54"/>
                      <a:stretch>
                        <a:fillRect/>
                      </a:stretch>
                    </pic:blipFill>
                    <pic:spPr>
                      <a:xfrm>
                        <a:off x="0" y="0"/>
                        <a:ext cx="6480000" cy="5404977"/>
                      </a:xfrm>
                      <a:prstGeom prst="rect">
                        <a:avLst/>
                      </a:prstGeom>
                    </pic:spPr>
                  </pic:pic>
                </a:graphicData>
              </a:graphic>
            </wp:inline>
          </w:drawing>
        </w:r>
        <w:r w:rsidDel="0016582A">
          <w:br/>
          <w:delText>Figure Bajra full scale: boxplot of inorganic nitrogen application rates for Bajra by dataset. Y axes full range of input data with a log10 scaled.</w:delText>
        </w:r>
      </w:del>
    </w:p>
    <w:p w14:paraId="7E541562" w14:textId="1C41ED94" w:rsidR="004E67CE" w:rsidDel="0016582A" w:rsidRDefault="004E67CE">
      <w:pPr>
        <w:rPr>
          <w:del w:id="1009" w:author="Benjamin Donald Clark" w:date="2024-04-04T15:44:00Z"/>
        </w:rPr>
        <w:sectPr w:rsidR="004E67CE" w:rsidDel="0016582A" w:rsidSect="005059FE">
          <w:pgSz w:w="12240" w:h="15840"/>
          <w:pgMar w:top="1440" w:right="1440" w:bottom="1440" w:left="1440" w:header="720" w:footer="720" w:gutter="0"/>
          <w:cols w:space="720"/>
          <w:docGrid w:linePitch="360"/>
        </w:sectPr>
      </w:pPr>
    </w:p>
    <w:p w14:paraId="7AC550E0" w14:textId="21BDF3BD" w:rsidR="004E67CE" w:rsidDel="0016582A" w:rsidRDefault="000842AB">
      <w:pPr>
        <w:pStyle w:val="Heading2"/>
        <w:rPr>
          <w:del w:id="1010" w:author="Benjamin Donald Clark" w:date="2024-04-04T15:44:00Z"/>
        </w:rPr>
      </w:pPr>
      <w:del w:id="1011" w:author="Benjamin Donald Clark" w:date="2024-04-04T15:44:00Z">
        <w:r w:rsidDel="0016582A">
          <w:delText>Coconut</w:delText>
        </w:r>
      </w:del>
    </w:p>
    <w:p w14:paraId="7EBCA060" w14:textId="0F3C69E9" w:rsidR="004E67CE" w:rsidDel="0016582A" w:rsidRDefault="004E67CE">
      <w:pPr>
        <w:jc w:val="center"/>
        <w:rPr>
          <w:del w:id="1012" w:author="Benjamin Donald Clark" w:date="2024-04-04T15:44:00Z"/>
        </w:rPr>
      </w:pPr>
    </w:p>
    <w:p w14:paraId="25617E95" w14:textId="3DB23BFA" w:rsidR="004E67CE" w:rsidDel="0016582A" w:rsidRDefault="000842AB">
      <w:pPr>
        <w:rPr>
          <w:del w:id="1013" w:author="Benjamin Donald Clark" w:date="2024-04-04T15:44:00Z"/>
        </w:rPr>
      </w:pPr>
      <w:del w:id="1014" w:author="Benjamin Donald Clark" w:date="2024-04-04T15:44:00Z">
        <w:r w:rsidDel="0016582A">
          <w:rPr>
            <w:noProof/>
          </w:rPr>
          <w:drawing>
            <wp:inline distT="0" distB="0" distL="0" distR="0" wp14:anchorId="6A043CF3" wp14:editId="3FA329E4">
              <wp:extent cx="6480000" cy="540497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Coconut_zoomed_15x18.png"/>
                      <pic:cNvPicPr/>
                    </pic:nvPicPr>
                    <pic:blipFill>
                      <a:blip r:embed="rId55"/>
                      <a:stretch>
                        <a:fillRect/>
                      </a:stretch>
                    </pic:blipFill>
                    <pic:spPr>
                      <a:xfrm>
                        <a:off x="0" y="0"/>
                        <a:ext cx="6480000" cy="5404977"/>
                      </a:xfrm>
                      <a:prstGeom prst="rect">
                        <a:avLst/>
                      </a:prstGeom>
                    </pic:spPr>
                  </pic:pic>
                </a:graphicData>
              </a:graphic>
            </wp:inline>
          </w:drawing>
        </w:r>
      </w:del>
    </w:p>
    <w:p w14:paraId="2841EFC6" w14:textId="2BD07D66" w:rsidR="004E67CE" w:rsidDel="0016582A" w:rsidRDefault="000842AB">
      <w:pPr>
        <w:rPr>
          <w:del w:id="1015" w:author="Benjamin Donald Clark" w:date="2024-04-04T15:44:00Z"/>
        </w:rPr>
      </w:pPr>
      <w:del w:id="1016" w:author="Benjamin Donald Clark" w:date="2024-04-04T15:44:00Z">
        <w:r w:rsidDel="0016582A">
          <w:br/>
          <w:delText>Figure Coconut zoomed: Violin plot of inorganic nitrogen application rates for Coconut by dataset. Y axes zoomed to better show the distribution of the data. First violin plot is the raw input data before any adjustments are made. The next five violin plots represent the data after various corrections are applied. The numbers at the bottom of the violin plots represent the number of records changed and the percentage of the data altered.  The final three violin plots are the data from the Cost of Cultivation and Soil Health Card Recommendations and SeedNet variety requirements datasets.</w:delText>
        </w:r>
      </w:del>
    </w:p>
    <w:p w14:paraId="04984A03" w14:textId="7867897E" w:rsidR="004E67CE" w:rsidDel="0016582A" w:rsidRDefault="004E67CE">
      <w:pPr>
        <w:jc w:val="center"/>
        <w:rPr>
          <w:del w:id="1017" w:author="Benjamin Donald Clark" w:date="2024-04-04T15:44:00Z"/>
        </w:rPr>
      </w:pPr>
    </w:p>
    <w:p w14:paraId="615C08B7" w14:textId="7CF13A76" w:rsidR="004E67CE" w:rsidDel="0016582A" w:rsidRDefault="000842AB">
      <w:pPr>
        <w:rPr>
          <w:del w:id="1018" w:author="Benjamin Donald Clark" w:date="2024-04-04T15:44:00Z"/>
        </w:rPr>
      </w:pPr>
      <w:del w:id="1019" w:author="Benjamin Donald Clark" w:date="2024-04-04T15:44:00Z">
        <w:r w:rsidDel="0016582A">
          <w:rPr>
            <w:noProof/>
          </w:rPr>
          <w:drawing>
            <wp:inline distT="0" distB="0" distL="0" distR="0" wp14:anchorId="718AF414" wp14:editId="7AC2A4D0">
              <wp:extent cx="6480000" cy="540497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Coconut_box_full_log10_15x18.png"/>
                      <pic:cNvPicPr/>
                    </pic:nvPicPr>
                    <pic:blipFill>
                      <a:blip r:embed="rId56"/>
                      <a:stretch>
                        <a:fillRect/>
                      </a:stretch>
                    </pic:blipFill>
                    <pic:spPr>
                      <a:xfrm>
                        <a:off x="0" y="0"/>
                        <a:ext cx="6480000" cy="5404977"/>
                      </a:xfrm>
                      <a:prstGeom prst="rect">
                        <a:avLst/>
                      </a:prstGeom>
                    </pic:spPr>
                  </pic:pic>
                </a:graphicData>
              </a:graphic>
            </wp:inline>
          </w:drawing>
        </w:r>
        <w:r w:rsidDel="0016582A">
          <w:br/>
          <w:delText>Figure Coconut full scale: boxplot of inorganic nitrogen application rates for Coconut by dataset. Y axes full range of input data with a log10 scaled.</w:delText>
        </w:r>
      </w:del>
    </w:p>
    <w:p w14:paraId="22C73417" w14:textId="4D5CBE39" w:rsidR="004E67CE" w:rsidDel="0016582A" w:rsidRDefault="004E67CE">
      <w:pPr>
        <w:rPr>
          <w:del w:id="1020" w:author="Benjamin Donald Clark" w:date="2024-04-04T15:44:00Z"/>
        </w:rPr>
        <w:sectPr w:rsidR="004E67CE" w:rsidDel="0016582A" w:rsidSect="005059FE">
          <w:pgSz w:w="12240" w:h="15840"/>
          <w:pgMar w:top="1440" w:right="1440" w:bottom="1440" w:left="1440" w:header="720" w:footer="720" w:gutter="0"/>
          <w:cols w:space="720"/>
          <w:docGrid w:linePitch="360"/>
        </w:sectPr>
      </w:pPr>
    </w:p>
    <w:p w14:paraId="4F262781" w14:textId="406C401E" w:rsidR="004E67CE" w:rsidDel="0016582A" w:rsidRDefault="000842AB">
      <w:pPr>
        <w:pStyle w:val="Heading2"/>
        <w:rPr>
          <w:del w:id="1021" w:author="Benjamin Donald Clark" w:date="2024-04-04T15:44:00Z"/>
        </w:rPr>
      </w:pPr>
      <w:del w:id="1022" w:author="Benjamin Donald Clark" w:date="2024-04-04T15:44:00Z">
        <w:r w:rsidDel="0016582A">
          <w:delText>Sunflower</w:delText>
        </w:r>
      </w:del>
    </w:p>
    <w:p w14:paraId="05C64ED7" w14:textId="13E486D5" w:rsidR="004E67CE" w:rsidDel="0016582A" w:rsidRDefault="004E67CE">
      <w:pPr>
        <w:jc w:val="center"/>
        <w:rPr>
          <w:del w:id="1023" w:author="Benjamin Donald Clark" w:date="2024-04-04T15:44:00Z"/>
        </w:rPr>
      </w:pPr>
    </w:p>
    <w:p w14:paraId="23CB52D1" w14:textId="555A678C" w:rsidR="004E67CE" w:rsidDel="0016582A" w:rsidRDefault="000842AB">
      <w:pPr>
        <w:rPr>
          <w:del w:id="1024" w:author="Benjamin Donald Clark" w:date="2024-04-04T15:44:00Z"/>
        </w:rPr>
      </w:pPr>
      <w:del w:id="1025" w:author="Benjamin Donald Clark" w:date="2024-04-04T15:44:00Z">
        <w:r w:rsidDel="0016582A">
          <w:rPr>
            <w:noProof/>
          </w:rPr>
          <w:drawing>
            <wp:inline distT="0" distB="0" distL="0" distR="0" wp14:anchorId="1839C204" wp14:editId="7AD4D011">
              <wp:extent cx="6480000" cy="54049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Sunflower_zoomed_15x18.png"/>
                      <pic:cNvPicPr/>
                    </pic:nvPicPr>
                    <pic:blipFill>
                      <a:blip r:embed="rId57"/>
                      <a:stretch>
                        <a:fillRect/>
                      </a:stretch>
                    </pic:blipFill>
                    <pic:spPr>
                      <a:xfrm>
                        <a:off x="0" y="0"/>
                        <a:ext cx="6480000" cy="5404977"/>
                      </a:xfrm>
                      <a:prstGeom prst="rect">
                        <a:avLst/>
                      </a:prstGeom>
                    </pic:spPr>
                  </pic:pic>
                </a:graphicData>
              </a:graphic>
            </wp:inline>
          </w:drawing>
        </w:r>
      </w:del>
    </w:p>
    <w:p w14:paraId="4A34E50E" w14:textId="271F559D" w:rsidR="004E67CE" w:rsidDel="0016582A" w:rsidRDefault="000842AB">
      <w:pPr>
        <w:rPr>
          <w:del w:id="1026" w:author="Benjamin Donald Clark" w:date="2024-04-04T15:44:00Z"/>
        </w:rPr>
      </w:pPr>
      <w:del w:id="1027" w:author="Benjamin Donald Clark" w:date="2024-04-04T15:44:00Z">
        <w:r w:rsidDel="0016582A">
          <w:br/>
          <w:delText>Figure Sunflower zoomed: Violin plot of inorganic nitrogen application rates for Sunflower by dataset. Y axes zoomed to better show the distribution of the data. First violin plot is the raw input data before any adjustments are made. The next five violin plots represent the data after various corrections are applied. The numbers at the bottom of the violin plots represent the number of records changed and the percentage of the data altered.  The final three violin plots are the data from the Cost of Cultivation and Soil Health Card Recommendations and SeedNet variety requirements datasets.</w:delText>
        </w:r>
      </w:del>
    </w:p>
    <w:p w14:paraId="6A442EB6" w14:textId="782441F2" w:rsidR="004E67CE" w:rsidDel="0016582A" w:rsidRDefault="004E67CE">
      <w:pPr>
        <w:jc w:val="center"/>
        <w:rPr>
          <w:del w:id="1028" w:author="Benjamin Donald Clark" w:date="2024-04-04T15:44:00Z"/>
        </w:rPr>
      </w:pPr>
    </w:p>
    <w:p w14:paraId="54C0FA25" w14:textId="48B3A49C" w:rsidR="004E67CE" w:rsidDel="0016582A" w:rsidRDefault="000842AB">
      <w:pPr>
        <w:rPr>
          <w:del w:id="1029" w:author="Benjamin Donald Clark" w:date="2024-04-04T15:44:00Z"/>
        </w:rPr>
      </w:pPr>
      <w:del w:id="1030" w:author="Benjamin Donald Clark" w:date="2024-04-04T15:44:00Z">
        <w:r w:rsidDel="0016582A">
          <w:rPr>
            <w:noProof/>
          </w:rPr>
          <w:drawing>
            <wp:inline distT="0" distB="0" distL="0" distR="0" wp14:anchorId="513F1A5B" wp14:editId="7CE2EA66">
              <wp:extent cx="6480000" cy="540497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Sunflower_box_full_log10_15x18.png"/>
                      <pic:cNvPicPr/>
                    </pic:nvPicPr>
                    <pic:blipFill>
                      <a:blip r:embed="rId58"/>
                      <a:stretch>
                        <a:fillRect/>
                      </a:stretch>
                    </pic:blipFill>
                    <pic:spPr>
                      <a:xfrm>
                        <a:off x="0" y="0"/>
                        <a:ext cx="6480000" cy="5404977"/>
                      </a:xfrm>
                      <a:prstGeom prst="rect">
                        <a:avLst/>
                      </a:prstGeom>
                    </pic:spPr>
                  </pic:pic>
                </a:graphicData>
              </a:graphic>
            </wp:inline>
          </w:drawing>
        </w:r>
        <w:r w:rsidDel="0016582A">
          <w:br/>
          <w:delText>Figure Sunflower full scale: boxplot of inorganic nitrogen application rates for Sunflower by dataset. Y axes full range of input data with a log10 scaled.</w:delText>
        </w:r>
      </w:del>
    </w:p>
    <w:p w14:paraId="0A494B37" w14:textId="2EBED841" w:rsidR="004E67CE" w:rsidDel="0016582A" w:rsidRDefault="004E67CE">
      <w:pPr>
        <w:rPr>
          <w:del w:id="1031" w:author="Benjamin Donald Clark" w:date="2024-04-04T15:44:00Z"/>
        </w:rPr>
        <w:sectPr w:rsidR="004E67CE" w:rsidDel="0016582A" w:rsidSect="005059FE">
          <w:pgSz w:w="12240" w:h="15840"/>
          <w:pgMar w:top="1440" w:right="1440" w:bottom="1440" w:left="1440" w:header="720" w:footer="720" w:gutter="0"/>
          <w:cols w:space="720"/>
          <w:docGrid w:linePitch="360"/>
        </w:sectPr>
      </w:pPr>
    </w:p>
    <w:p w14:paraId="38D7346E" w14:textId="72D8371D" w:rsidR="004E67CE" w:rsidDel="0016582A" w:rsidRDefault="000842AB">
      <w:pPr>
        <w:pStyle w:val="Heading2"/>
        <w:rPr>
          <w:del w:id="1032" w:author="Benjamin Donald Clark" w:date="2024-04-04T15:44:00Z"/>
        </w:rPr>
      </w:pPr>
      <w:del w:id="1033" w:author="Benjamin Donald Clark" w:date="2024-04-04T15:44:00Z">
        <w:r w:rsidDel="0016582A">
          <w:delText>Rapeseed &amp;Mustard</w:delText>
        </w:r>
      </w:del>
    </w:p>
    <w:p w14:paraId="33032353" w14:textId="6BC75B27" w:rsidR="004E67CE" w:rsidDel="0016582A" w:rsidRDefault="004E67CE">
      <w:pPr>
        <w:jc w:val="center"/>
        <w:rPr>
          <w:del w:id="1034" w:author="Benjamin Donald Clark" w:date="2024-04-04T15:44:00Z"/>
        </w:rPr>
      </w:pPr>
    </w:p>
    <w:p w14:paraId="1A6EE5F2" w14:textId="508545F5" w:rsidR="004E67CE" w:rsidDel="0016582A" w:rsidRDefault="000842AB">
      <w:pPr>
        <w:rPr>
          <w:del w:id="1035" w:author="Benjamin Donald Clark" w:date="2024-04-04T15:44:00Z"/>
        </w:rPr>
      </w:pPr>
      <w:del w:id="1036" w:author="Benjamin Donald Clark" w:date="2024-04-04T15:44:00Z">
        <w:r w:rsidDel="0016582A">
          <w:rPr>
            <w:noProof/>
          </w:rPr>
          <w:drawing>
            <wp:inline distT="0" distB="0" distL="0" distR="0" wp14:anchorId="284746FD" wp14:editId="517B1C2B">
              <wp:extent cx="6480000" cy="540497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Rapeseed &amp;Mustard_zoomed_15x18.png"/>
                      <pic:cNvPicPr/>
                    </pic:nvPicPr>
                    <pic:blipFill>
                      <a:blip r:embed="rId59"/>
                      <a:stretch>
                        <a:fillRect/>
                      </a:stretch>
                    </pic:blipFill>
                    <pic:spPr>
                      <a:xfrm>
                        <a:off x="0" y="0"/>
                        <a:ext cx="6480000" cy="5404977"/>
                      </a:xfrm>
                      <a:prstGeom prst="rect">
                        <a:avLst/>
                      </a:prstGeom>
                    </pic:spPr>
                  </pic:pic>
                </a:graphicData>
              </a:graphic>
            </wp:inline>
          </w:drawing>
        </w:r>
      </w:del>
    </w:p>
    <w:p w14:paraId="2B7830A2" w14:textId="7CE5EB3F" w:rsidR="004E67CE" w:rsidDel="0016582A" w:rsidRDefault="000842AB">
      <w:pPr>
        <w:rPr>
          <w:del w:id="1037" w:author="Benjamin Donald Clark" w:date="2024-04-04T15:44:00Z"/>
        </w:rPr>
      </w:pPr>
      <w:del w:id="1038" w:author="Benjamin Donald Clark" w:date="2024-04-04T15:44:00Z">
        <w:r w:rsidDel="0016582A">
          <w:br/>
          <w:delText>Figure Rapeseed &amp;Mustard zoomed: Violin plot of inorganic nitrogen application rates for Rapeseed &amp;Mustard by dataset. Y axes zoomed to better show the distribution of the data. First violin plot is the raw input data before any adjustments are made. The next five violin plots represent the data after various corrections are applied. The numbers at the bottom of the violin plots represent the number of records changed and the percentage of the data altered.  The final three violin plots are the data from the Cost of Cultivation and Soil Health Card Recommendations and SeedNet variety requirements datasets.</w:delText>
        </w:r>
      </w:del>
    </w:p>
    <w:p w14:paraId="3CEE87C6" w14:textId="1B7EC54D" w:rsidR="004E67CE" w:rsidDel="0016582A" w:rsidRDefault="004E67CE">
      <w:pPr>
        <w:jc w:val="center"/>
        <w:rPr>
          <w:del w:id="1039" w:author="Benjamin Donald Clark" w:date="2024-04-04T15:44:00Z"/>
        </w:rPr>
      </w:pPr>
    </w:p>
    <w:p w14:paraId="25DB975D" w14:textId="3A51D385" w:rsidR="004E67CE" w:rsidDel="0016582A" w:rsidRDefault="000842AB">
      <w:pPr>
        <w:rPr>
          <w:del w:id="1040" w:author="Benjamin Donald Clark" w:date="2024-04-04T15:44:00Z"/>
        </w:rPr>
      </w:pPr>
      <w:del w:id="1041" w:author="Benjamin Donald Clark" w:date="2024-04-04T15:44:00Z">
        <w:r w:rsidDel="0016582A">
          <w:rPr>
            <w:noProof/>
          </w:rPr>
          <w:drawing>
            <wp:inline distT="0" distB="0" distL="0" distR="0" wp14:anchorId="7AF489AA" wp14:editId="12523C1E">
              <wp:extent cx="6480000" cy="540497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Rapeseed &amp;Mustard_box_full_log10_15x18.png"/>
                      <pic:cNvPicPr/>
                    </pic:nvPicPr>
                    <pic:blipFill>
                      <a:blip r:embed="rId60"/>
                      <a:stretch>
                        <a:fillRect/>
                      </a:stretch>
                    </pic:blipFill>
                    <pic:spPr>
                      <a:xfrm>
                        <a:off x="0" y="0"/>
                        <a:ext cx="6480000" cy="5404977"/>
                      </a:xfrm>
                      <a:prstGeom prst="rect">
                        <a:avLst/>
                      </a:prstGeom>
                    </pic:spPr>
                  </pic:pic>
                </a:graphicData>
              </a:graphic>
            </wp:inline>
          </w:drawing>
        </w:r>
        <w:r w:rsidDel="0016582A">
          <w:br/>
          <w:delText>Figure Rapeseed &amp;Mustard full scale: boxplot of inorganic nitrogen application rates for Rapeseed &amp;Mustard by dataset. Y axes full range of input data with a log10 scaled.</w:delText>
        </w:r>
      </w:del>
    </w:p>
    <w:p w14:paraId="744A9BDB" w14:textId="702C74EC" w:rsidR="004E67CE" w:rsidDel="0016582A" w:rsidRDefault="004E67CE">
      <w:pPr>
        <w:rPr>
          <w:del w:id="1042" w:author="Benjamin Donald Clark" w:date="2024-04-04T15:44:00Z"/>
        </w:rPr>
        <w:sectPr w:rsidR="004E67CE" w:rsidDel="0016582A" w:rsidSect="005059FE">
          <w:pgSz w:w="12240" w:h="15840"/>
          <w:pgMar w:top="1440" w:right="1440" w:bottom="1440" w:left="1440" w:header="720" w:footer="720" w:gutter="0"/>
          <w:cols w:space="720"/>
          <w:docGrid w:linePitch="360"/>
        </w:sectPr>
      </w:pPr>
    </w:p>
    <w:p w14:paraId="6D4A0EED" w14:textId="696D569D" w:rsidR="004E67CE" w:rsidDel="0016582A" w:rsidRDefault="000842AB">
      <w:pPr>
        <w:pStyle w:val="Heading2"/>
        <w:rPr>
          <w:del w:id="1043" w:author="Benjamin Donald Clark" w:date="2024-04-04T15:44:00Z"/>
        </w:rPr>
      </w:pPr>
      <w:del w:id="1044" w:author="Benjamin Donald Clark" w:date="2024-04-04T15:44:00Z">
        <w:r w:rsidDel="0016582A">
          <w:delText>Arhar/Tur</w:delText>
        </w:r>
      </w:del>
    </w:p>
    <w:p w14:paraId="4D2B895E" w14:textId="22A0C10B" w:rsidR="004E67CE" w:rsidDel="0016582A" w:rsidRDefault="004E67CE">
      <w:pPr>
        <w:jc w:val="center"/>
        <w:rPr>
          <w:del w:id="1045" w:author="Benjamin Donald Clark" w:date="2024-04-04T15:44:00Z"/>
        </w:rPr>
      </w:pPr>
    </w:p>
    <w:p w14:paraId="1A41AAF3" w14:textId="55EED28D" w:rsidR="004E67CE" w:rsidDel="0016582A" w:rsidRDefault="000842AB">
      <w:pPr>
        <w:rPr>
          <w:del w:id="1046" w:author="Benjamin Donald Clark" w:date="2024-04-04T15:44:00Z"/>
        </w:rPr>
      </w:pPr>
      <w:del w:id="1047" w:author="Benjamin Donald Clark" w:date="2024-04-04T15:44:00Z">
        <w:r w:rsidDel="0016582A">
          <w:rPr>
            <w:noProof/>
          </w:rPr>
          <w:drawing>
            <wp:inline distT="0" distB="0" distL="0" distR="0" wp14:anchorId="77D8FA06" wp14:editId="59FCC20C">
              <wp:extent cx="6480000" cy="540497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ArharTur_zoomed_15x18.png"/>
                      <pic:cNvPicPr/>
                    </pic:nvPicPr>
                    <pic:blipFill>
                      <a:blip r:embed="rId61"/>
                      <a:stretch>
                        <a:fillRect/>
                      </a:stretch>
                    </pic:blipFill>
                    <pic:spPr>
                      <a:xfrm>
                        <a:off x="0" y="0"/>
                        <a:ext cx="6480000" cy="5404977"/>
                      </a:xfrm>
                      <a:prstGeom prst="rect">
                        <a:avLst/>
                      </a:prstGeom>
                    </pic:spPr>
                  </pic:pic>
                </a:graphicData>
              </a:graphic>
            </wp:inline>
          </w:drawing>
        </w:r>
      </w:del>
    </w:p>
    <w:p w14:paraId="6447F0E9" w14:textId="300520D7" w:rsidR="004E67CE" w:rsidDel="0016582A" w:rsidRDefault="000842AB">
      <w:pPr>
        <w:rPr>
          <w:del w:id="1048" w:author="Benjamin Donald Clark" w:date="2024-04-04T15:44:00Z"/>
        </w:rPr>
      </w:pPr>
      <w:del w:id="1049" w:author="Benjamin Donald Clark" w:date="2024-04-04T15:44:00Z">
        <w:r w:rsidDel="0016582A">
          <w:br/>
          <w:delText>Figure Arhar/Tur zoomed: Violin plot of inorganic nitrogen application rates for Arhar/Tur by dataset. Y axes zoomed to better show the distribution of the data. First violin plot is the raw input data before any adjustments are made. The next five violin plots represent the data after various corrections are applied. The numbers at the bottom of the violin plots represent the number of records changed and the percentage of the data altered.  The final three violin plots are the data from the Cost of Cultivation and Soil Health Card Recommendations and SeedNet variety requirements datasets.</w:delText>
        </w:r>
      </w:del>
    </w:p>
    <w:p w14:paraId="36F2032C" w14:textId="4FC99FA9" w:rsidR="004E67CE" w:rsidDel="0016582A" w:rsidRDefault="004E67CE">
      <w:pPr>
        <w:jc w:val="center"/>
        <w:rPr>
          <w:del w:id="1050" w:author="Benjamin Donald Clark" w:date="2024-04-04T15:44:00Z"/>
        </w:rPr>
      </w:pPr>
    </w:p>
    <w:p w14:paraId="7D70715E" w14:textId="5374AE7C" w:rsidR="004E67CE" w:rsidDel="0016582A" w:rsidRDefault="000842AB">
      <w:pPr>
        <w:rPr>
          <w:del w:id="1051" w:author="Benjamin Donald Clark" w:date="2024-04-04T15:44:00Z"/>
        </w:rPr>
      </w:pPr>
      <w:del w:id="1052" w:author="Benjamin Donald Clark" w:date="2024-04-04T15:44:00Z">
        <w:r w:rsidDel="0016582A">
          <w:rPr>
            <w:noProof/>
          </w:rPr>
          <w:drawing>
            <wp:inline distT="0" distB="0" distL="0" distR="0" wp14:anchorId="50AD2897" wp14:editId="1DFB07B8">
              <wp:extent cx="6480000" cy="540497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ArharTur_box_full_log10_15x18.png"/>
                      <pic:cNvPicPr/>
                    </pic:nvPicPr>
                    <pic:blipFill>
                      <a:blip r:embed="rId62"/>
                      <a:stretch>
                        <a:fillRect/>
                      </a:stretch>
                    </pic:blipFill>
                    <pic:spPr>
                      <a:xfrm>
                        <a:off x="0" y="0"/>
                        <a:ext cx="6480000" cy="5404977"/>
                      </a:xfrm>
                      <a:prstGeom prst="rect">
                        <a:avLst/>
                      </a:prstGeom>
                    </pic:spPr>
                  </pic:pic>
                </a:graphicData>
              </a:graphic>
            </wp:inline>
          </w:drawing>
        </w:r>
        <w:r w:rsidDel="0016582A">
          <w:br/>
          <w:delText>Figure Arhar/Tur full scale: boxplot of inorganic nitrogen application rates for Arhar/Tur by dataset. Y axes full range of input data with a log10 scaled.</w:delText>
        </w:r>
      </w:del>
    </w:p>
    <w:p w14:paraId="5DBA20CD" w14:textId="3E56A32A" w:rsidR="004E67CE" w:rsidDel="0016582A" w:rsidRDefault="004E67CE">
      <w:pPr>
        <w:rPr>
          <w:del w:id="1053" w:author="Benjamin Donald Clark" w:date="2024-04-04T15:44:00Z"/>
        </w:rPr>
        <w:sectPr w:rsidR="004E67CE" w:rsidDel="0016582A" w:rsidSect="005059FE">
          <w:pgSz w:w="12240" w:h="15840"/>
          <w:pgMar w:top="1440" w:right="1440" w:bottom="1440" w:left="1440" w:header="720" w:footer="720" w:gutter="0"/>
          <w:cols w:space="720"/>
          <w:docGrid w:linePitch="360"/>
        </w:sectPr>
      </w:pPr>
    </w:p>
    <w:p w14:paraId="488949D7" w14:textId="27534EDD" w:rsidR="004E67CE" w:rsidDel="0016582A" w:rsidRDefault="000842AB">
      <w:pPr>
        <w:pStyle w:val="Heading2"/>
        <w:rPr>
          <w:del w:id="1054" w:author="Benjamin Donald Clark" w:date="2024-04-04T15:44:00Z"/>
        </w:rPr>
      </w:pPr>
      <w:del w:id="1055" w:author="Benjamin Donald Clark" w:date="2024-04-04T15:44:00Z">
        <w:r w:rsidDel="0016582A">
          <w:delText>Ragi</w:delText>
        </w:r>
      </w:del>
    </w:p>
    <w:p w14:paraId="55E29020" w14:textId="420537CC" w:rsidR="004E67CE" w:rsidDel="0016582A" w:rsidRDefault="004E67CE">
      <w:pPr>
        <w:jc w:val="center"/>
        <w:rPr>
          <w:del w:id="1056" w:author="Benjamin Donald Clark" w:date="2024-04-04T15:44:00Z"/>
        </w:rPr>
      </w:pPr>
    </w:p>
    <w:p w14:paraId="6FBFFF5A" w14:textId="3E49FB58" w:rsidR="004E67CE" w:rsidDel="0016582A" w:rsidRDefault="000842AB">
      <w:pPr>
        <w:rPr>
          <w:del w:id="1057" w:author="Benjamin Donald Clark" w:date="2024-04-04T15:44:00Z"/>
        </w:rPr>
      </w:pPr>
      <w:del w:id="1058" w:author="Benjamin Donald Clark" w:date="2024-04-04T15:44:00Z">
        <w:r w:rsidDel="0016582A">
          <w:rPr>
            <w:noProof/>
          </w:rPr>
          <w:drawing>
            <wp:inline distT="0" distB="0" distL="0" distR="0" wp14:anchorId="4263CFAC" wp14:editId="0A22CB4F">
              <wp:extent cx="6480000" cy="540497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Ragi_zoomed_15x18.png"/>
                      <pic:cNvPicPr/>
                    </pic:nvPicPr>
                    <pic:blipFill>
                      <a:blip r:embed="rId63"/>
                      <a:stretch>
                        <a:fillRect/>
                      </a:stretch>
                    </pic:blipFill>
                    <pic:spPr>
                      <a:xfrm>
                        <a:off x="0" y="0"/>
                        <a:ext cx="6480000" cy="5404977"/>
                      </a:xfrm>
                      <a:prstGeom prst="rect">
                        <a:avLst/>
                      </a:prstGeom>
                    </pic:spPr>
                  </pic:pic>
                </a:graphicData>
              </a:graphic>
            </wp:inline>
          </w:drawing>
        </w:r>
      </w:del>
    </w:p>
    <w:p w14:paraId="33B416D5" w14:textId="669C74A0" w:rsidR="004E67CE" w:rsidDel="0016582A" w:rsidRDefault="000842AB">
      <w:pPr>
        <w:rPr>
          <w:del w:id="1059" w:author="Benjamin Donald Clark" w:date="2024-04-04T15:44:00Z"/>
        </w:rPr>
      </w:pPr>
      <w:del w:id="1060" w:author="Benjamin Donald Clark" w:date="2024-04-04T15:44:00Z">
        <w:r w:rsidDel="0016582A">
          <w:br/>
          <w:delText>Figure Ragi zoomed: Violin plot of inorganic nitrogen application rates for Ragi by dataset. Y axes zoomed to better show the distribution of the data. First violin plot is the raw input data before any adjustments are made. The next five violin plots represent the data after various corrections are applied. The numbers at the bottom of the violin plots represent the number of records changed and the percentage of the data altered.  The final three violin plots are the data from the Cost of Cultivation and Soil Health Card Recommendations and SeedNet variety requirements datasets.</w:delText>
        </w:r>
      </w:del>
    </w:p>
    <w:p w14:paraId="1EDCBC07" w14:textId="1B331A22" w:rsidR="004E67CE" w:rsidDel="0016582A" w:rsidRDefault="004E67CE">
      <w:pPr>
        <w:jc w:val="center"/>
        <w:rPr>
          <w:del w:id="1061" w:author="Benjamin Donald Clark" w:date="2024-04-04T15:44:00Z"/>
        </w:rPr>
      </w:pPr>
    </w:p>
    <w:p w14:paraId="1526196F" w14:textId="0E0FC29B" w:rsidR="004E67CE" w:rsidDel="0016582A" w:rsidRDefault="000842AB">
      <w:pPr>
        <w:rPr>
          <w:del w:id="1062" w:author="Benjamin Donald Clark" w:date="2024-04-04T15:44:00Z"/>
        </w:rPr>
      </w:pPr>
      <w:del w:id="1063" w:author="Benjamin Donald Clark" w:date="2024-04-04T15:44:00Z">
        <w:r w:rsidDel="0016582A">
          <w:rPr>
            <w:noProof/>
          </w:rPr>
          <w:drawing>
            <wp:inline distT="0" distB="0" distL="0" distR="0" wp14:anchorId="73DE56A9" wp14:editId="33AF7DBE">
              <wp:extent cx="6480000" cy="540497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Ragi_box_full_log10_15x18.png"/>
                      <pic:cNvPicPr/>
                    </pic:nvPicPr>
                    <pic:blipFill>
                      <a:blip r:embed="rId64"/>
                      <a:stretch>
                        <a:fillRect/>
                      </a:stretch>
                    </pic:blipFill>
                    <pic:spPr>
                      <a:xfrm>
                        <a:off x="0" y="0"/>
                        <a:ext cx="6480000" cy="5404977"/>
                      </a:xfrm>
                      <a:prstGeom prst="rect">
                        <a:avLst/>
                      </a:prstGeom>
                    </pic:spPr>
                  </pic:pic>
                </a:graphicData>
              </a:graphic>
            </wp:inline>
          </w:drawing>
        </w:r>
        <w:r w:rsidDel="0016582A">
          <w:br/>
          <w:delText>Figure Ragi full scale: boxplot of inorganic nitrogen application rates for Ragi by dataset. Y axes full range of input data with a log10 scaled.</w:delText>
        </w:r>
      </w:del>
    </w:p>
    <w:p w14:paraId="71AA7656" w14:textId="0DA97294" w:rsidR="004E67CE" w:rsidDel="0016582A" w:rsidRDefault="004E67CE">
      <w:pPr>
        <w:rPr>
          <w:del w:id="1064" w:author="Benjamin Donald Clark" w:date="2024-04-04T15:44:00Z"/>
        </w:rPr>
        <w:sectPr w:rsidR="004E67CE" w:rsidDel="0016582A" w:rsidSect="005059FE">
          <w:pgSz w:w="12240" w:h="15840"/>
          <w:pgMar w:top="1440" w:right="1440" w:bottom="1440" w:left="1440" w:header="720" w:footer="720" w:gutter="0"/>
          <w:cols w:space="720"/>
          <w:docGrid w:linePitch="360"/>
        </w:sectPr>
      </w:pPr>
    </w:p>
    <w:p w14:paraId="338AB83B" w14:textId="78CA911D" w:rsidR="004E67CE" w:rsidDel="0016582A" w:rsidRDefault="000842AB">
      <w:pPr>
        <w:pStyle w:val="Heading2"/>
        <w:rPr>
          <w:del w:id="1065" w:author="Benjamin Donald Clark" w:date="2024-04-04T15:44:00Z"/>
        </w:rPr>
      </w:pPr>
      <w:del w:id="1066" w:author="Benjamin Donald Clark" w:date="2024-04-04T15:44:00Z">
        <w:r w:rsidDel="0016582A">
          <w:delText>Gram</w:delText>
        </w:r>
      </w:del>
    </w:p>
    <w:p w14:paraId="6BCA73FE" w14:textId="0E2DFCD3" w:rsidR="004E67CE" w:rsidDel="0016582A" w:rsidRDefault="004E67CE">
      <w:pPr>
        <w:jc w:val="center"/>
        <w:rPr>
          <w:del w:id="1067" w:author="Benjamin Donald Clark" w:date="2024-04-04T15:44:00Z"/>
        </w:rPr>
      </w:pPr>
    </w:p>
    <w:p w14:paraId="50D0B8D4" w14:textId="5386D565" w:rsidR="004E67CE" w:rsidDel="0016582A" w:rsidRDefault="000842AB">
      <w:pPr>
        <w:rPr>
          <w:del w:id="1068" w:author="Benjamin Donald Clark" w:date="2024-04-04T15:44:00Z"/>
        </w:rPr>
      </w:pPr>
      <w:del w:id="1069" w:author="Benjamin Donald Clark" w:date="2024-04-04T15:44:00Z">
        <w:r w:rsidDel="0016582A">
          <w:rPr>
            <w:noProof/>
          </w:rPr>
          <w:drawing>
            <wp:inline distT="0" distB="0" distL="0" distR="0" wp14:anchorId="6E77AEAC" wp14:editId="0074F5B9">
              <wp:extent cx="6480000" cy="54049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Gram_zoomed_15x18.png"/>
                      <pic:cNvPicPr/>
                    </pic:nvPicPr>
                    <pic:blipFill>
                      <a:blip r:embed="rId65"/>
                      <a:stretch>
                        <a:fillRect/>
                      </a:stretch>
                    </pic:blipFill>
                    <pic:spPr>
                      <a:xfrm>
                        <a:off x="0" y="0"/>
                        <a:ext cx="6480000" cy="5404977"/>
                      </a:xfrm>
                      <a:prstGeom prst="rect">
                        <a:avLst/>
                      </a:prstGeom>
                    </pic:spPr>
                  </pic:pic>
                </a:graphicData>
              </a:graphic>
            </wp:inline>
          </w:drawing>
        </w:r>
      </w:del>
    </w:p>
    <w:p w14:paraId="724F8A09" w14:textId="67FE9DAA" w:rsidR="004E67CE" w:rsidDel="0016582A" w:rsidRDefault="000842AB">
      <w:pPr>
        <w:rPr>
          <w:del w:id="1070" w:author="Benjamin Donald Clark" w:date="2024-04-04T15:44:00Z"/>
        </w:rPr>
      </w:pPr>
      <w:del w:id="1071" w:author="Benjamin Donald Clark" w:date="2024-04-04T15:44:00Z">
        <w:r w:rsidDel="0016582A">
          <w:br/>
          <w:delText>Figure Gram zoomed: Violin plot of inorganic nitrogen application rates for Gram by dataset. Y axes zoomed to better show the distribution of the data. First violin plot is the raw input data before any adjustments are made. The next five violin plots represent the data after various corrections are applied. The numbers at the bottom of the violin plots represent the number of records changed and the percentage of the data altered.  The final three violin plots are the data from the Cost of Cultivation and Soil Health Card Recommendations and SeedNet variety requirements datasets.</w:delText>
        </w:r>
      </w:del>
    </w:p>
    <w:p w14:paraId="706F601F" w14:textId="2DF363DE" w:rsidR="004E67CE" w:rsidDel="0016582A" w:rsidRDefault="004E67CE">
      <w:pPr>
        <w:jc w:val="center"/>
        <w:rPr>
          <w:del w:id="1072" w:author="Benjamin Donald Clark" w:date="2024-04-04T15:44:00Z"/>
        </w:rPr>
      </w:pPr>
    </w:p>
    <w:p w14:paraId="7BC771FB" w14:textId="07788171" w:rsidR="004E67CE" w:rsidDel="0016582A" w:rsidRDefault="000842AB">
      <w:pPr>
        <w:rPr>
          <w:del w:id="1073" w:author="Benjamin Donald Clark" w:date="2024-04-04T15:44:00Z"/>
        </w:rPr>
      </w:pPr>
      <w:del w:id="1074" w:author="Benjamin Donald Clark" w:date="2024-04-04T15:44:00Z">
        <w:r w:rsidDel="0016582A">
          <w:rPr>
            <w:noProof/>
          </w:rPr>
          <w:drawing>
            <wp:inline distT="0" distB="0" distL="0" distR="0" wp14:anchorId="220369CA" wp14:editId="77FE2AF8">
              <wp:extent cx="6480000" cy="540497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Gram_box_full_log10_15x18.png"/>
                      <pic:cNvPicPr/>
                    </pic:nvPicPr>
                    <pic:blipFill>
                      <a:blip r:embed="rId66"/>
                      <a:stretch>
                        <a:fillRect/>
                      </a:stretch>
                    </pic:blipFill>
                    <pic:spPr>
                      <a:xfrm>
                        <a:off x="0" y="0"/>
                        <a:ext cx="6480000" cy="5404977"/>
                      </a:xfrm>
                      <a:prstGeom prst="rect">
                        <a:avLst/>
                      </a:prstGeom>
                    </pic:spPr>
                  </pic:pic>
                </a:graphicData>
              </a:graphic>
            </wp:inline>
          </w:drawing>
        </w:r>
        <w:r w:rsidDel="0016582A">
          <w:br/>
          <w:delText>Figure Gram full scale: boxplot of inorganic nitrogen application rates for Gram by dataset. Y axes full range of input data with a log10 scaled.</w:delText>
        </w:r>
      </w:del>
    </w:p>
    <w:p w14:paraId="2D6C999A" w14:textId="350A8839" w:rsidR="004E67CE" w:rsidDel="0016582A" w:rsidRDefault="004E67CE">
      <w:pPr>
        <w:rPr>
          <w:del w:id="1075" w:author="Benjamin Donald Clark" w:date="2024-04-04T15:44:00Z"/>
        </w:rPr>
        <w:sectPr w:rsidR="004E67CE" w:rsidDel="0016582A" w:rsidSect="005059FE">
          <w:pgSz w:w="12240" w:h="15840"/>
          <w:pgMar w:top="1440" w:right="1440" w:bottom="1440" w:left="1440" w:header="720" w:footer="720" w:gutter="0"/>
          <w:cols w:space="720"/>
          <w:docGrid w:linePitch="360"/>
        </w:sectPr>
      </w:pPr>
    </w:p>
    <w:p w14:paraId="3A4D86AE" w14:textId="39A3AF60" w:rsidR="004E67CE" w:rsidDel="0016582A" w:rsidRDefault="000842AB">
      <w:pPr>
        <w:pStyle w:val="Heading2"/>
        <w:rPr>
          <w:del w:id="1076" w:author="Benjamin Donald Clark" w:date="2024-04-04T15:44:00Z"/>
        </w:rPr>
      </w:pPr>
      <w:del w:id="1077" w:author="Benjamin Donald Clark" w:date="2024-04-04T15:44:00Z">
        <w:r w:rsidDel="0016582A">
          <w:delText>Safflower</w:delText>
        </w:r>
      </w:del>
    </w:p>
    <w:p w14:paraId="4B34A3F7" w14:textId="578BDAA7" w:rsidR="004E67CE" w:rsidDel="0016582A" w:rsidRDefault="004E67CE">
      <w:pPr>
        <w:jc w:val="center"/>
        <w:rPr>
          <w:del w:id="1078" w:author="Benjamin Donald Clark" w:date="2024-04-04T15:44:00Z"/>
        </w:rPr>
      </w:pPr>
    </w:p>
    <w:p w14:paraId="3D832401" w14:textId="412A778A" w:rsidR="004E67CE" w:rsidDel="0016582A" w:rsidRDefault="000842AB">
      <w:pPr>
        <w:rPr>
          <w:del w:id="1079" w:author="Benjamin Donald Clark" w:date="2024-04-04T15:44:00Z"/>
        </w:rPr>
      </w:pPr>
      <w:del w:id="1080" w:author="Benjamin Donald Clark" w:date="2024-04-04T15:44:00Z">
        <w:r w:rsidDel="0016582A">
          <w:rPr>
            <w:noProof/>
          </w:rPr>
          <w:drawing>
            <wp:inline distT="0" distB="0" distL="0" distR="0" wp14:anchorId="6CC36776" wp14:editId="1F6509BD">
              <wp:extent cx="6480000" cy="540497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Safflower_zoomed_15x18.png"/>
                      <pic:cNvPicPr/>
                    </pic:nvPicPr>
                    <pic:blipFill>
                      <a:blip r:embed="rId67"/>
                      <a:stretch>
                        <a:fillRect/>
                      </a:stretch>
                    </pic:blipFill>
                    <pic:spPr>
                      <a:xfrm>
                        <a:off x="0" y="0"/>
                        <a:ext cx="6480000" cy="5404977"/>
                      </a:xfrm>
                      <a:prstGeom prst="rect">
                        <a:avLst/>
                      </a:prstGeom>
                    </pic:spPr>
                  </pic:pic>
                </a:graphicData>
              </a:graphic>
            </wp:inline>
          </w:drawing>
        </w:r>
      </w:del>
    </w:p>
    <w:p w14:paraId="6B091C11" w14:textId="5FCFDDCF" w:rsidR="004E67CE" w:rsidDel="0016582A" w:rsidRDefault="000842AB">
      <w:pPr>
        <w:rPr>
          <w:del w:id="1081" w:author="Benjamin Donald Clark" w:date="2024-04-04T15:44:00Z"/>
        </w:rPr>
      </w:pPr>
      <w:del w:id="1082" w:author="Benjamin Donald Clark" w:date="2024-04-04T15:44:00Z">
        <w:r w:rsidDel="0016582A">
          <w:br/>
          <w:delText>Figure Safflower zoomed: Violin plot of inorganic nitrogen application rates for Safflower by dataset. Y axes zoomed to better show the distribution of the data. First violin plot is the raw input data before any adjustments are made. The next five violin plots represent the data after various corrections are applied. The numbers at the bottom of the violin plots represent the number of records changed and the percentage of the data altered.  The final three violin plots are the data from the Cost of Cultivation and Soil Health Card Recommendations and SeedNet variety requirements datasets.</w:delText>
        </w:r>
      </w:del>
    </w:p>
    <w:p w14:paraId="5786B2FB" w14:textId="447D37B3" w:rsidR="004E67CE" w:rsidDel="0016582A" w:rsidRDefault="004E67CE">
      <w:pPr>
        <w:jc w:val="center"/>
        <w:rPr>
          <w:del w:id="1083" w:author="Benjamin Donald Clark" w:date="2024-04-04T15:44:00Z"/>
        </w:rPr>
      </w:pPr>
    </w:p>
    <w:p w14:paraId="658D3C4B" w14:textId="7E5BB927" w:rsidR="004E67CE" w:rsidDel="0016582A" w:rsidRDefault="000842AB">
      <w:pPr>
        <w:rPr>
          <w:del w:id="1084" w:author="Benjamin Donald Clark" w:date="2024-04-04T15:44:00Z"/>
        </w:rPr>
      </w:pPr>
      <w:del w:id="1085" w:author="Benjamin Donald Clark" w:date="2024-04-04T15:44:00Z">
        <w:r w:rsidDel="0016582A">
          <w:rPr>
            <w:noProof/>
          </w:rPr>
          <w:drawing>
            <wp:inline distT="0" distB="0" distL="0" distR="0" wp14:anchorId="0233527C" wp14:editId="05F002B7">
              <wp:extent cx="6480000" cy="540497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Safflower_box_full_log10_15x18.png"/>
                      <pic:cNvPicPr/>
                    </pic:nvPicPr>
                    <pic:blipFill>
                      <a:blip r:embed="rId68"/>
                      <a:stretch>
                        <a:fillRect/>
                      </a:stretch>
                    </pic:blipFill>
                    <pic:spPr>
                      <a:xfrm>
                        <a:off x="0" y="0"/>
                        <a:ext cx="6480000" cy="5404977"/>
                      </a:xfrm>
                      <a:prstGeom prst="rect">
                        <a:avLst/>
                      </a:prstGeom>
                    </pic:spPr>
                  </pic:pic>
                </a:graphicData>
              </a:graphic>
            </wp:inline>
          </w:drawing>
        </w:r>
        <w:r w:rsidDel="0016582A">
          <w:br/>
          <w:delText>Figure Safflower full scale: boxplot of inorganic nitrogen application rates for Safflower by dataset. Y axes full range of input data with a log10 scaled.</w:delText>
        </w:r>
      </w:del>
    </w:p>
    <w:p w14:paraId="764F05C6" w14:textId="1FDAFE76" w:rsidR="004E67CE" w:rsidDel="0016582A" w:rsidRDefault="004E67CE">
      <w:pPr>
        <w:rPr>
          <w:del w:id="1086" w:author="Benjamin Donald Clark" w:date="2024-04-04T15:44:00Z"/>
        </w:rPr>
        <w:sectPr w:rsidR="004E67CE" w:rsidDel="0016582A" w:rsidSect="005059FE">
          <w:pgSz w:w="12240" w:h="15840"/>
          <w:pgMar w:top="1440" w:right="1440" w:bottom="1440" w:left="1440" w:header="720" w:footer="720" w:gutter="0"/>
          <w:cols w:space="720"/>
          <w:docGrid w:linePitch="360"/>
        </w:sectPr>
      </w:pPr>
    </w:p>
    <w:p w14:paraId="509D78C9" w14:textId="3C4E3340" w:rsidR="004E67CE" w:rsidDel="0016582A" w:rsidRDefault="000842AB">
      <w:pPr>
        <w:pStyle w:val="Heading2"/>
        <w:rPr>
          <w:del w:id="1087" w:author="Benjamin Donald Clark" w:date="2024-04-04T15:44:00Z"/>
        </w:rPr>
      </w:pPr>
      <w:del w:id="1088" w:author="Benjamin Donald Clark" w:date="2024-04-04T15:44:00Z">
        <w:r w:rsidDel="0016582A">
          <w:delText>Jute</w:delText>
        </w:r>
      </w:del>
    </w:p>
    <w:p w14:paraId="442F9A99" w14:textId="1F10F7B7" w:rsidR="004E67CE" w:rsidDel="0016582A" w:rsidRDefault="004E67CE">
      <w:pPr>
        <w:jc w:val="center"/>
        <w:rPr>
          <w:del w:id="1089" w:author="Benjamin Donald Clark" w:date="2024-04-04T15:44:00Z"/>
        </w:rPr>
      </w:pPr>
    </w:p>
    <w:p w14:paraId="714AC8C7" w14:textId="4E9931B8" w:rsidR="004E67CE" w:rsidDel="0016582A" w:rsidRDefault="000842AB">
      <w:pPr>
        <w:rPr>
          <w:del w:id="1090" w:author="Benjamin Donald Clark" w:date="2024-04-04T15:44:00Z"/>
        </w:rPr>
      </w:pPr>
      <w:del w:id="1091" w:author="Benjamin Donald Clark" w:date="2024-04-04T15:44:00Z">
        <w:r w:rsidDel="0016582A">
          <w:rPr>
            <w:noProof/>
          </w:rPr>
          <w:drawing>
            <wp:inline distT="0" distB="0" distL="0" distR="0" wp14:anchorId="63A4EBA4" wp14:editId="48F0D626">
              <wp:extent cx="6480000" cy="540497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Jute_zoomed_15x18.png"/>
                      <pic:cNvPicPr/>
                    </pic:nvPicPr>
                    <pic:blipFill>
                      <a:blip r:embed="rId69"/>
                      <a:stretch>
                        <a:fillRect/>
                      </a:stretch>
                    </pic:blipFill>
                    <pic:spPr>
                      <a:xfrm>
                        <a:off x="0" y="0"/>
                        <a:ext cx="6480000" cy="5404977"/>
                      </a:xfrm>
                      <a:prstGeom prst="rect">
                        <a:avLst/>
                      </a:prstGeom>
                    </pic:spPr>
                  </pic:pic>
                </a:graphicData>
              </a:graphic>
            </wp:inline>
          </w:drawing>
        </w:r>
      </w:del>
    </w:p>
    <w:p w14:paraId="5D057B65" w14:textId="12A72188" w:rsidR="004E67CE" w:rsidDel="0016582A" w:rsidRDefault="000842AB">
      <w:pPr>
        <w:rPr>
          <w:del w:id="1092" w:author="Benjamin Donald Clark" w:date="2024-04-04T15:44:00Z"/>
        </w:rPr>
      </w:pPr>
      <w:del w:id="1093" w:author="Benjamin Donald Clark" w:date="2024-04-04T15:44:00Z">
        <w:r w:rsidDel="0016582A">
          <w:br/>
          <w:delText>Figure Jute zoomed: Violin plot of inorganic nitrogen application rates for Jute by dataset. Y axes zoomed to better show the distribution of the data. First violin plot is the raw input data before any adjustments are made. The next five violin plots represent the data after various corrections are applied. The numbers at the bottom of the violin plots represent the number of records changed and the percentage of the data altered.  The final three violin plots are the data from the Cost of Cultivation and Soil Health Card Recommendations and SeedNet variety requirements datasets.</w:delText>
        </w:r>
      </w:del>
    </w:p>
    <w:p w14:paraId="365BAA55" w14:textId="30BE243E" w:rsidR="004E67CE" w:rsidDel="0016582A" w:rsidRDefault="004E67CE">
      <w:pPr>
        <w:jc w:val="center"/>
        <w:rPr>
          <w:del w:id="1094" w:author="Benjamin Donald Clark" w:date="2024-04-04T15:44:00Z"/>
        </w:rPr>
      </w:pPr>
    </w:p>
    <w:p w14:paraId="75A25425" w14:textId="7A0CE11A" w:rsidR="004E67CE" w:rsidDel="0016582A" w:rsidRDefault="000842AB">
      <w:pPr>
        <w:rPr>
          <w:del w:id="1095" w:author="Benjamin Donald Clark" w:date="2024-04-04T15:44:00Z"/>
        </w:rPr>
      </w:pPr>
      <w:del w:id="1096" w:author="Benjamin Donald Clark" w:date="2024-04-04T15:44:00Z">
        <w:r w:rsidDel="0016582A">
          <w:rPr>
            <w:noProof/>
          </w:rPr>
          <w:drawing>
            <wp:inline distT="0" distB="0" distL="0" distR="0" wp14:anchorId="5A5449B8" wp14:editId="6E9CF07B">
              <wp:extent cx="6480000" cy="540497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Jute_box_full_log10_15x18.png"/>
                      <pic:cNvPicPr/>
                    </pic:nvPicPr>
                    <pic:blipFill>
                      <a:blip r:embed="rId70"/>
                      <a:stretch>
                        <a:fillRect/>
                      </a:stretch>
                    </pic:blipFill>
                    <pic:spPr>
                      <a:xfrm>
                        <a:off x="0" y="0"/>
                        <a:ext cx="6480000" cy="5404977"/>
                      </a:xfrm>
                      <a:prstGeom prst="rect">
                        <a:avLst/>
                      </a:prstGeom>
                    </pic:spPr>
                  </pic:pic>
                </a:graphicData>
              </a:graphic>
            </wp:inline>
          </w:drawing>
        </w:r>
        <w:r w:rsidDel="0016582A">
          <w:br/>
          <w:delText>Figure Jute full scale: boxplot of inorganic nitrogen application rates for Jute by dataset. Y axes full range of input data with a log10 scaled.</w:delText>
        </w:r>
      </w:del>
    </w:p>
    <w:p w14:paraId="6F830467" w14:textId="5B24A006" w:rsidR="004E67CE" w:rsidDel="0016582A" w:rsidRDefault="004E67CE">
      <w:pPr>
        <w:rPr>
          <w:del w:id="1097" w:author="Benjamin Donald Clark" w:date="2024-04-04T15:44:00Z"/>
        </w:rPr>
        <w:sectPr w:rsidR="004E67CE" w:rsidDel="0016582A" w:rsidSect="005059FE">
          <w:pgSz w:w="12240" w:h="15840"/>
          <w:pgMar w:top="1440" w:right="1440" w:bottom="1440" w:left="1440" w:header="720" w:footer="720" w:gutter="0"/>
          <w:cols w:space="720"/>
          <w:docGrid w:linePitch="360"/>
        </w:sectPr>
      </w:pPr>
    </w:p>
    <w:p w14:paraId="104CD217" w14:textId="393BEEF1" w:rsidR="004E67CE" w:rsidDel="0016582A" w:rsidRDefault="000842AB">
      <w:pPr>
        <w:pStyle w:val="Heading2"/>
        <w:rPr>
          <w:del w:id="1098" w:author="Benjamin Donald Clark" w:date="2024-04-04T15:44:00Z"/>
        </w:rPr>
      </w:pPr>
      <w:del w:id="1099" w:author="Benjamin Donald Clark" w:date="2024-04-04T15:44:00Z">
        <w:r w:rsidDel="0016582A">
          <w:delText>Niger seed</w:delText>
        </w:r>
      </w:del>
    </w:p>
    <w:p w14:paraId="6E247AC5" w14:textId="4B4A6AFE" w:rsidR="004E67CE" w:rsidDel="0016582A" w:rsidRDefault="004E67CE">
      <w:pPr>
        <w:jc w:val="center"/>
        <w:rPr>
          <w:del w:id="1100" w:author="Benjamin Donald Clark" w:date="2024-04-04T15:44:00Z"/>
        </w:rPr>
      </w:pPr>
    </w:p>
    <w:p w14:paraId="0886BD2C" w14:textId="408EE05F" w:rsidR="004E67CE" w:rsidDel="0016582A" w:rsidRDefault="000842AB">
      <w:pPr>
        <w:rPr>
          <w:del w:id="1101" w:author="Benjamin Donald Clark" w:date="2024-04-04T15:44:00Z"/>
        </w:rPr>
      </w:pPr>
      <w:del w:id="1102" w:author="Benjamin Donald Clark" w:date="2024-04-04T15:44:00Z">
        <w:r w:rsidDel="0016582A">
          <w:rPr>
            <w:noProof/>
          </w:rPr>
          <w:drawing>
            <wp:inline distT="0" distB="0" distL="0" distR="0" wp14:anchorId="15C29A51" wp14:editId="65A6E42C">
              <wp:extent cx="6480000" cy="540497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Niger seed_zoomed_15x18.png"/>
                      <pic:cNvPicPr/>
                    </pic:nvPicPr>
                    <pic:blipFill>
                      <a:blip r:embed="rId71"/>
                      <a:stretch>
                        <a:fillRect/>
                      </a:stretch>
                    </pic:blipFill>
                    <pic:spPr>
                      <a:xfrm>
                        <a:off x="0" y="0"/>
                        <a:ext cx="6480000" cy="5404977"/>
                      </a:xfrm>
                      <a:prstGeom prst="rect">
                        <a:avLst/>
                      </a:prstGeom>
                    </pic:spPr>
                  </pic:pic>
                </a:graphicData>
              </a:graphic>
            </wp:inline>
          </w:drawing>
        </w:r>
      </w:del>
    </w:p>
    <w:p w14:paraId="34140026" w14:textId="0ABC236A" w:rsidR="004E67CE" w:rsidDel="0016582A" w:rsidRDefault="000842AB">
      <w:pPr>
        <w:rPr>
          <w:del w:id="1103" w:author="Benjamin Donald Clark" w:date="2024-04-04T15:44:00Z"/>
        </w:rPr>
      </w:pPr>
      <w:del w:id="1104" w:author="Benjamin Donald Clark" w:date="2024-04-04T15:44:00Z">
        <w:r w:rsidDel="0016582A">
          <w:br/>
          <w:delText>Figure Niger seed zoomed: Violin plot of inorganic nitrogen application rates for Niger seed by dataset. Y axes zoomed to better show the distribution of the data. First violin plot is the raw input data before any adjustments are made. The next five violin plots represent the data after various corrections are applied. The numbers at the bottom of the violin plots represent the number of records changed and the percentage of the data altered.  The final three violin plots are the data from the Cost of Cultivation and Soil Health Card Recommendations and SeedNet variety requirements datasets.</w:delText>
        </w:r>
      </w:del>
    </w:p>
    <w:p w14:paraId="7E56905C" w14:textId="6EA74CC2" w:rsidR="004E67CE" w:rsidDel="0016582A" w:rsidRDefault="004E67CE">
      <w:pPr>
        <w:jc w:val="center"/>
        <w:rPr>
          <w:del w:id="1105" w:author="Benjamin Donald Clark" w:date="2024-04-04T15:44:00Z"/>
        </w:rPr>
      </w:pPr>
    </w:p>
    <w:p w14:paraId="59ED2277" w14:textId="3DE8E81B" w:rsidR="004E67CE" w:rsidDel="0016582A" w:rsidRDefault="000842AB">
      <w:pPr>
        <w:rPr>
          <w:del w:id="1106" w:author="Benjamin Donald Clark" w:date="2024-04-04T15:44:00Z"/>
        </w:rPr>
      </w:pPr>
      <w:del w:id="1107" w:author="Benjamin Donald Clark" w:date="2024-04-04T15:44:00Z">
        <w:r w:rsidDel="0016582A">
          <w:rPr>
            <w:noProof/>
          </w:rPr>
          <w:drawing>
            <wp:inline distT="0" distB="0" distL="0" distR="0" wp14:anchorId="4E8C6884" wp14:editId="7B926571">
              <wp:extent cx="6480000" cy="540497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Niger seed_box_full_log10_15x18.png"/>
                      <pic:cNvPicPr/>
                    </pic:nvPicPr>
                    <pic:blipFill>
                      <a:blip r:embed="rId72"/>
                      <a:stretch>
                        <a:fillRect/>
                      </a:stretch>
                    </pic:blipFill>
                    <pic:spPr>
                      <a:xfrm>
                        <a:off x="0" y="0"/>
                        <a:ext cx="6480000" cy="5404977"/>
                      </a:xfrm>
                      <a:prstGeom prst="rect">
                        <a:avLst/>
                      </a:prstGeom>
                    </pic:spPr>
                  </pic:pic>
                </a:graphicData>
              </a:graphic>
            </wp:inline>
          </w:drawing>
        </w:r>
        <w:r w:rsidDel="0016582A">
          <w:br/>
          <w:delText>Figure Niger seed full scale: boxplot of inorganic nitrogen application rates for Niger seed by dataset. Y axes full range of input data with a log10 scaled.</w:delText>
        </w:r>
      </w:del>
    </w:p>
    <w:p w14:paraId="7950119C" w14:textId="2B1D2DE0" w:rsidR="004E67CE" w:rsidDel="0016582A" w:rsidRDefault="004E67CE">
      <w:pPr>
        <w:rPr>
          <w:del w:id="1108" w:author="Benjamin Donald Clark" w:date="2024-04-04T15:44:00Z"/>
        </w:rPr>
        <w:sectPr w:rsidR="004E67CE" w:rsidDel="0016582A" w:rsidSect="005059FE">
          <w:pgSz w:w="12240" w:h="15840"/>
          <w:pgMar w:top="1440" w:right="1440" w:bottom="1440" w:left="1440" w:header="720" w:footer="720" w:gutter="0"/>
          <w:cols w:space="720"/>
          <w:docGrid w:linePitch="360"/>
        </w:sectPr>
      </w:pPr>
    </w:p>
    <w:p w14:paraId="0FC07A79" w14:textId="07455DAA" w:rsidR="004E67CE" w:rsidDel="0016582A" w:rsidRDefault="000842AB">
      <w:pPr>
        <w:pStyle w:val="Heading2"/>
        <w:rPr>
          <w:del w:id="1109" w:author="Benjamin Donald Clark" w:date="2024-04-04T15:44:00Z"/>
        </w:rPr>
      </w:pPr>
      <w:del w:id="1110" w:author="Benjamin Donald Clark" w:date="2024-04-04T15:44:00Z">
        <w:r w:rsidDel="0016582A">
          <w:delText>Barley</w:delText>
        </w:r>
      </w:del>
    </w:p>
    <w:p w14:paraId="66271D8A" w14:textId="0B270094" w:rsidR="004E67CE" w:rsidDel="0016582A" w:rsidRDefault="004E67CE">
      <w:pPr>
        <w:jc w:val="center"/>
        <w:rPr>
          <w:del w:id="1111" w:author="Benjamin Donald Clark" w:date="2024-04-04T15:44:00Z"/>
        </w:rPr>
      </w:pPr>
    </w:p>
    <w:p w14:paraId="05A53012" w14:textId="0459B9A1" w:rsidR="004E67CE" w:rsidDel="0016582A" w:rsidRDefault="000842AB">
      <w:pPr>
        <w:rPr>
          <w:del w:id="1112" w:author="Benjamin Donald Clark" w:date="2024-04-04T15:44:00Z"/>
        </w:rPr>
      </w:pPr>
      <w:del w:id="1113" w:author="Benjamin Donald Clark" w:date="2024-04-04T15:44:00Z">
        <w:r w:rsidDel="0016582A">
          <w:rPr>
            <w:noProof/>
          </w:rPr>
          <w:drawing>
            <wp:inline distT="0" distB="0" distL="0" distR="0" wp14:anchorId="3A4AA9EB" wp14:editId="5D657E9A">
              <wp:extent cx="6480000" cy="540497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Barley_zoomed_15x18.png"/>
                      <pic:cNvPicPr/>
                    </pic:nvPicPr>
                    <pic:blipFill>
                      <a:blip r:embed="rId73"/>
                      <a:stretch>
                        <a:fillRect/>
                      </a:stretch>
                    </pic:blipFill>
                    <pic:spPr>
                      <a:xfrm>
                        <a:off x="0" y="0"/>
                        <a:ext cx="6480000" cy="5404977"/>
                      </a:xfrm>
                      <a:prstGeom prst="rect">
                        <a:avLst/>
                      </a:prstGeom>
                    </pic:spPr>
                  </pic:pic>
                </a:graphicData>
              </a:graphic>
            </wp:inline>
          </w:drawing>
        </w:r>
      </w:del>
    </w:p>
    <w:p w14:paraId="2D31DC76" w14:textId="17927302" w:rsidR="004E67CE" w:rsidDel="0016582A" w:rsidRDefault="000842AB">
      <w:pPr>
        <w:rPr>
          <w:del w:id="1114" w:author="Benjamin Donald Clark" w:date="2024-04-04T15:44:00Z"/>
        </w:rPr>
      </w:pPr>
      <w:del w:id="1115" w:author="Benjamin Donald Clark" w:date="2024-04-04T15:44:00Z">
        <w:r w:rsidDel="0016582A">
          <w:br/>
          <w:delText>Figure Barley zoomed: Violin plot of inorganic nitrogen application rates for Barley by dataset. Y axes zoomed to better show the distribution of the data. First violin plot is the raw input data before any adjustments are made. The next five violin plots represent the data after various corrections are applied. The numbers at the bottom of the violin plots represent the number of records changed and the percentage of the data altered.  The final three violin plots are the data from the Cost of Cultivation and Soil Health Card Recommendations and SeedNet variety requirements datasets.</w:delText>
        </w:r>
      </w:del>
    </w:p>
    <w:p w14:paraId="6CE35E00" w14:textId="6852DFBD" w:rsidR="004E67CE" w:rsidDel="0016582A" w:rsidRDefault="004E67CE">
      <w:pPr>
        <w:jc w:val="center"/>
        <w:rPr>
          <w:del w:id="1116" w:author="Benjamin Donald Clark" w:date="2024-04-04T15:44:00Z"/>
        </w:rPr>
      </w:pPr>
    </w:p>
    <w:p w14:paraId="699A1C9C" w14:textId="048E278A" w:rsidR="004E67CE" w:rsidDel="0016582A" w:rsidRDefault="000842AB">
      <w:pPr>
        <w:rPr>
          <w:del w:id="1117" w:author="Benjamin Donald Clark" w:date="2024-04-04T15:44:00Z"/>
        </w:rPr>
      </w:pPr>
      <w:del w:id="1118" w:author="Benjamin Donald Clark" w:date="2024-04-04T15:44:00Z">
        <w:r w:rsidDel="0016582A">
          <w:rPr>
            <w:noProof/>
          </w:rPr>
          <w:drawing>
            <wp:inline distT="0" distB="0" distL="0" distR="0" wp14:anchorId="19B6B8CF" wp14:editId="11DC8F08">
              <wp:extent cx="6480000" cy="540497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Barley_box_full_log10_15x18.png"/>
                      <pic:cNvPicPr/>
                    </pic:nvPicPr>
                    <pic:blipFill>
                      <a:blip r:embed="rId74"/>
                      <a:stretch>
                        <a:fillRect/>
                      </a:stretch>
                    </pic:blipFill>
                    <pic:spPr>
                      <a:xfrm>
                        <a:off x="0" y="0"/>
                        <a:ext cx="6480000" cy="5404977"/>
                      </a:xfrm>
                      <a:prstGeom prst="rect">
                        <a:avLst/>
                      </a:prstGeom>
                    </pic:spPr>
                  </pic:pic>
                </a:graphicData>
              </a:graphic>
            </wp:inline>
          </w:drawing>
        </w:r>
        <w:r w:rsidDel="0016582A">
          <w:br/>
          <w:delText>Figure Barley full scale: boxplot of inorganic nitrogen application rates for Barley by dataset. Y axes full range of input data with a log10 scaled.</w:delText>
        </w:r>
      </w:del>
    </w:p>
    <w:p w14:paraId="58487B31" w14:textId="5C8F86EA" w:rsidR="004E67CE" w:rsidDel="0016582A" w:rsidRDefault="004E67CE">
      <w:pPr>
        <w:rPr>
          <w:del w:id="1119" w:author="Benjamin Donald Clark" w:date="2024-04-04T15:44:00Z"/>
        </w:rPr>
        <w:sectPr w:rsidR="004E67CE" w:rsidDel="0016582A" w:rsidSect="005059FE">
          <w:pgSz w:w="12240" w:h="15840"/>
          <w:pgMar w:top="1440" w:right="1440" w:bottom="1440" w:left="1440" w:header="720" w:footer="720" w:gutter="0"/>
          <w:cols w:space="720"/>
          <w:docGrid w:linePitch="360"/>
        </w:sectPr>
      </w:pPr>
    </w:p>
    <w:p w14:paraId="6FAADD91" w14:textId="2AF977E5" w:rsidR="004E67CE" w:rsidDel="0016582A" w:rsidRDefault="000842AB">
      <w:pPr>
        <w:pStyle w:val="Heading2"/>
        <w:rPr>
          <w:del w:id="1120" w:author="Benjamin Donald Clark" w:date="2024-04-04T15:44:00Z"/>
        </w:rPr>
      </w:pPr>
      <w:del w:id="1121" w:author="Benjamin Donald Clark" w:date="2024-04-04T15:44:00Z">
        <w:r w:rsidDel="0016582A">
          <w:delText>Banana</w:delText>
        </w:r>
      </w:del>
    </w:p>
    <w:p w14:paraId="0902EA8E" w14:textId="3F7943CA" w:rsidR="004E67CE" w:rsidDel="0016582A" w:rsidRDefault="004E67CE">
      <w:pPr>
        <w:jc w:val="center"/>
        <w:rPr>
          <w:del w:id="1122" w:author="Benjamin Donald Clark" w:date="2024-04-04T15:44:00Z"/>
        </w:rPr>
      </w:pPr>
    </w:p>
    <w:p w14:paraId="4FED0C32" w14:textId="2BB1840E" w:rsidR="004E67CE" w:rsidDel="0016582A" w:rsidRDefault="000842AB">
      <w:pPr>
        <w:rPr>
          <w:del w:id="1123" w:author="Benjamin Donald Clark" w:date="2024-04-04T15:44:00Z"/>
        </w:rPr>
      </w:pPr>
      <w:del w:id="1124" w:author="Benjamin Donald Clark" w:date="2024-04-04T15:44:00Z">
        <w:r w:rsidDel="0016582A">
          <w:rPr>
            <w:noProof/>
          </w:rPr>
          <w:drawing>
            <wp:inline distT="0" distB="0" distL="0" distR="0" wp14:anchorId="5567D15D" wp14:editId="0AD7C41D">
              <wp:extent cx="6480000" cy="540497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Banana_zoomed_15x18.png"/>
                      <pic:cNvPicPr/>
                    </pic:nvPicPr>
                    <pic:blipFill>
                      <a:blip r:embed="rId75"/>
                      <a:stretch>
                        <a:fillRect/>
                      </a:stretch>
                    </pic:blipFill>
                    <pic:spPr>
                      <a:xfrm>
                        <a:off x="0" y="0"/>
                        <a:ext cx="6480000" cy="5404977"/>
                      </a:xfrm>
                      <a:prstGeom prst="rect">
                        <a:avLst/>
                      </a:prstGeom>
                    </pic:spPr>
                  </pic:pic>
                </a:graphicData>
              </a:graphic>
            </wp:inline>
          </w:drawing>
        </w:r>
      </w:del>
    </w:p>
    <w:p w14:paraId="53F9C65C" w14:textId="6D2670BF" w:rsidR="004E67CE" w:rsidDel="0016582A" w:rsidRDefault="000842AB">
      <w:pPr>
        <w:rPr>
          <w:del w:id="1125" w:author="Benjamin Donald Clark" w:date="2024-04-04T15:44:00Z"/>
        </w:rPr>
      </w:pPr>
      <w:del w:id="1126" w:author="Benjamin Donald Clark" w:date="2024-04-04T15:44:00Z">
        <w:r w:rsidDel="0016582A">
          <w:br/>
          <w:delText>Figure Banana zoomed: Violin plot of inorganic nitrogen application rates for Banana by dataset. Y axes zoomed to better show the distribution of the data. First violin plot is the raw input data before any adjustments are made. The next five violin plots represent the data after various corrections are applied. The numbers at the bottom of the violin plots represent the number of records changed and the percentage of the data altered.  The final three violin plots are the data from the Cost of Cultivation and Soil Health Card Recommendations and SeedNet variety requirements datasets.</w:delText>
        </w:r>
      </w:del>
    </w:p>
    <w:p w14:paraId="303B9C5A" w14:textId="76C03E81" w:rsidR="004E67CE" w:rsidDel="0016582A" w:rsidRDefault="004E67CE">
      <w:pPr>
        <w:jc w:val="center"/>
        <w:rPr>
          <w:del w:id="1127" w:author="Benjamin Donald Clark" w:date="2024-04-04T15:44:00Z"/>
        </w:rPr>
      </w:pPr>
    </w:p>
    <w:p w14:paraId="79E9F5DE" w14:textId="544B4E63" w:rsidR="004E67CE" w:rsidDel="0016582A" w:rsidRDefault="000842AB">
      <w:pPr>
        <w:rPr>
          <w:del w:id="1128" w:author="Benjamin Donald Clark" w:date="2024-04-04T15:44:00Z"/>
        </w:rPr>
      </w:pPr>
      <w:del w:id="1129" w:author="Benjamin Donald Clark" w:date="2024-04-04T15:44:00Z">
        <w:r w:rsidDel="0016582A">
          <w:rPr>
            <w:noProof/>
          </w:rPr>
          <w:drawing>
            <wp:inline distT="0" distB="0" distL="0" distR="0" wp14:anchorId="128B5285" wp14:editId="05E984D2">
              <wp:extent cx="6480000" cy="540497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Banana_box_full_log10_15x18.png"/>
                      <pic:cNvPicPr/>
                    </pic:nvPicPr>
                    <pic:blipFill>
                      <a:blip r:embed="rId76"/>
                      <a:stretch>
                        <a:fillRect/>
                      </a:stretch>
                    </pic:blipFill>
                    <pic:spPr>
                      <a:xfrm>
                        <a:off x="0" y="0"/>
                        <a:ext cx="6480000" cy="5404977"/>
                      </a:xfrm>
                      <a:prstGeom prst="rect">
                        <a:avLst/>
                      </a:prstGeom>
                    </pic:spPr>
                  </pic:pic>
                </a:graphicData>
              </a:graphic>
            </wp:inline>
          </w:drawing>
        </w:r>
        <w:r w:rsidDel="0016582A">
          <w:br/>
          <w:delText>Figure Banana full scale: boxplot of inorganic nitrogen application rates for Banana by dataset. Y axes full range of input data with a log10 scaled.</w:delText>
        </w:r>
      </w:del>
    </w:p>
    <w:p w14:paraId="1F8A494D" w14:textId="680AFD8F" w:rsidR="004E67CE" w:rsidDel="0016582A" w:rsidRDefault="004E67CE">
      <w:pPr>
        <w:rPr>
          <w:del w:id="1130" w:author="Benjamin Donald Clark" w:date="2024-04-04T15:44:00Z"/>
        </w:rPr>
        <w:sectPr w:rsidR="004E67CE" w:rsidDel="0016582A" w:rsidSect="005059FE">
          <w:pgSz w:w="12240" w:h="15840"/>
          <w:pgMar w:top="1440" w:right="1440" w:bottom="1440" w:left="1440" w:header="720" w:footer="720" w:gutter="0"/>
          <w:cols w:space="720"/>
          <w:docGrid w:linePitch="360"/>
        </w:sectPr>
      </w:pPr>
    </w:p>
    <w:p w14:paraId="172AC7FF" w14:textId="12B973E1" w:rsidR="004E67CE" w:rsidDel="0016582A" w:rsidRDefault="000842AB">
      <w:pPr>
        <w:pStyle w:val="Heading2"/>
        <w:rPr>
          <w:del w:id="1131" w:author="Benjamin Donald Clark" w:date="2024-04-04T15:44:00Z"/>
        </w:rPr>
      </w:pPr>
      <w:del w:id="1132" w:author="Benjamin Donald Clark" w:date="2024-04-04T15:44:00Z">
        <w:r w:rsidDel="0016582A">
          <w:delText>other oilseeds</w:delText>
        </w:r>
      </w:del>
    </w:p>
    <w:p w14:paraId="5F473DE1" w14:textId="6F9F2805" w:rsidR="004E67CE" w:rsidDel="0016582A" w:rsidRDefault="004E67CE">
      <w:pPr>
        <w:jc w:val="center"/>
        <w:rPr>
          <w:del w:id="1133" w:author="Benjamin Donald Clark" w:date="2024-04-04T15:44:00Z"/>
        </w:rPr>
      </w:pPr>
    </w:p>
    <w:p w14:paraId="4B1DBC13" w14:textId="5C870D21" w:rsidR="004E67CE" w:rsidDel="0016582A" w:rsidRDefault="000842AB">
      <w:pPr>
        <w:rPr>
          <w:del w:id="1134" w:author="Benjamin Donald Clark" w:date="2024-04-04T15:44:00Z"/>
        </w:rPr>
      </w:pPr>
      <w:del w:id="1135" w:author="Benjamin Donald Clark" w:date="2024-04-04T15:44:00Z">
        <w:r w:rsidDel="0016582A">
          <w:rPr>
            <w:noProof/>
          </w:rPr>
          <w:drawing>
            <wp:inline distT="0" distB="0" distL="0" distR="0" wp14:anchorId="6A993139" wp14:editId="120235BF">
              <wp:extent cx="6480000" cy="540497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other oilseeds_zoomed_15x18.png"/>
                      <pic:cNvPicPr/>
                    </pic:nvPicPr>
                    <pic:blipFill>
                      <a:blip r:embed="rId77"/>
                      <a:stretch>
                        <a:fillRect/>
                      </a:stretch>
                    </pic:blipFill>
                    <pic:spPr>
                      <a:xfrm>
                        <a:off x="0" y="0"/>
                        <a:ext cx="6480000" cy="5404977"/>
                      </a:xfrm>
                      <a:prstGeom prst="rect">
                        <a:avLst/>
                      </a:prstGeom>
                    </pic:spPr>
                  </pic:pic>
                </a:graphicData>
              </a:graphic>
            </wp:inline>
          </w:drawing>
        </w:r>
      </w:del>
    </w:p>
    <w:p w14:paraId="4EC50EDA" w14:textId="5F6EC088" w:rsidR="004E67CE" w:rsidDel="0016582A" w:rsidRDefault="000842AB">
      <w:pPr>
        <w:rPr>
          <w:del w:id="1136" w:author="Benjamin Donald Clark" w:date="2024-04-04T15:44:00Z"/>
        </w:rPr>
      </w:pPr>
      <w:del w:id="1137" w:author="Benjamin Donald Clark" w:date="2024-04-04T15:44:00Z">
        <w:r w:rsidDel="0016582A">
          <w:br/>
          <w:delText>Figure other oilseeds zoomed: Violin plot of inorganic nitrogen application rates for other oilseeds by dataset. Y axes zoomed to better show the distribution of the data. First violin plot is the raw input data before any adjustments are made. The next five violin plots represent the data after various corrections are applied. The numbers at the bottom of the violin plots represent the number of records changed and the percentage of the data altered.  The final three violin plots are the data from the Cost of Cultivation and Soil Health Card Recommendations and SeedNet variety requirements datasets.</w:delText>
        </w:r>
      </w:del>
    </w:p>
    <w:p w14:paraId="78D794E3" w14:textId="36DD1B77" w:rsidR="004E67CE" w:rsidDel="0016582A" w:rsidRDefault="004E67CE">
      <w:pPr>
        <w:jc w:val="center"/>
        <w:rPr>
          <w:del w:id="1138" w:author="Benjamin Donald Clark" w:date="2024-04-04T15:44:00Z"/>
        </w:rPr>
      </w:pPr>
    </w:p>
    <w:p w14:paraId="0177C48D" w14:textId="5D064FEA" w:rsidR="004E67CE" w:rsidDel="0016582A" w:rsidRDefault="000842AB">
      <w:pPr>
        <w:rPr>
          <w:del w:id="1139" w:author="Benjamin Donald Clark" w:date="2024-04-04T15:44:00Z"/>
        </w:rPr>
      </w:pPr>
      <w:del w:id="1140" w:author="Benjamin Donald Clark" w:date="2024-04-04T15:44:00Z">
        <w:r w:rsidDel="0016582A">
          <w:rPr>
            <w:noProof/>
          </w:rPr>
          <w:drawing>
            <wp:inline distT="0" distB="0" distL="0" distR="0" wp14:anchorId="79D49249" wp14:editId="6AFCF9AC">
              <wp:extent cx="6480000" cy="540497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other oilseeds_box_full_log10_15x18.png"/>
                      <pic:cNvPicPr/>
                    </pic:nvPicPr>
                    <pic:blipFill>
                      <a:blip r:embed="rId78"/>
                      <a:stretch>
                        <a:fillRect/>
                      </a:stretch>
                    </pic:blipFill>
                    <pic:spPr>
                      <a:xfrm>
                        <a:off x="0" y="0"/>
                        <a:ext cx="6480000" cy="5404977"/>
                      </a:xfrm>
                      <a:prstGeom prst="rect">
                        <a:avLst/>
                      </a:prstGeom>
                    </pic:spPr>
                  </pic:pic>
                </a:graphicData>
              </a:graphic>
            </wp:inline>
          </w:drawing>
        </w:r>
        <w:r w:rsidDel="0016582A">
          <w:br/>
          <w:delText>Figure other oilseeds full scale: boxplot of inorganic nitrogen application rates for other oilseeds by dataset. Y axes full range of input data with a log10 scaled.</w:delText>
        </w:r>
      </w:del>
    </w:p>
    <w:p w14:paraId="6ABC00E7" w14:textId="56349AD9" w:rsidR="004E67CE" w:rsidDel="0016582A" w:rsidRDefault="004E67CE">
      <w:pPr>
        <w:rPr>
          <w:del w:id="1141" w:author="Benjamin Donald Clark" w:date="2024-04-04T15:44:00Z"/>
        </w:rPr>
        <w:sectPr w:rsidR="004E67CE" w:rsidDel="0016582A" w:rsidSect="005059FE">
          <w:pgSz w:w="12240" w:h="15840"/>
          <w:pgMar w:top="1440" w:right="1440" w:bottom="1440" w:left="1440" w:header="720" w:footer="720" w:gutter="0"/>
          <w:cols w:space="720"/>
          <w:docGrid w:linePitch="360"/>
        </w:sectPr>
      </w:pPr>
    </w:p>
    <w:p w14:paraId="497B9A26" w14:textId="09B5BC43" w:rsidR="004E67CE" w:rsidDel="0016582A" w:rsidRDefault="000842AB">
      <w:pPr>
        <w:pStyle w:val="Heading2"/>
        <w:rPr>
          <w:del w:id="1142" w:author="Benjamin Donald Clark" w:date="2024-04-04T15:44:00Z"/>
        </w:rPr>
      </w:pPr>
      <w:del w:id="1143" w:author="Benjamin Donald Clark" w:date="2024-04-04T15:44:00Z">
        <w:r w:rsidDel="0016582A">
          <w:delText>Sweet potato</w:delText>
        </w:r>
      </w:del>
    </w:p>
    <w:p w14:paraId="25D58F41" w14:textId="1C041249" w:rsidR="004E67CE" w:rsidDel="0016582A" w:rsidRDefault="004E67CE">
      <w:pPr>
        <w:jc w:val="center"/>
        <w:rPr>
          <w:del w:id="1144" w:author="Benjamin Donald Clark" w:date="2024-04-04T15:44:00Z"/>
        </w:rPr>
      </w:pPr>
    </w:p>
    <w:p w14:paraId="0CE5763A" w14:textId="29EF9F1C" w:rsidR="004E67CE" w:rsidDel="0016582A" w:rsidRDefault="000842AB">
      <w:pPr>
        <w:rPr>
          <w:del w:id="1145" w:author="Benjamin Donald Clark" w:date="2024-04-04T15:44:00Z"/>
        </w:rPr>
      </w:pPr>
      <w:del w:id="1146" w:author="Benjamin Donald Clark" w:date="2024-04-04T15:44:00Z">
        <w:r w:rsidDel="0016582A">
          <w:rPr>
            <w:noProof/>
          </w:rPr>
          <w:drawing>
            <wp:inline distT="0" distB="0" distL="0" distR="0" wp14:anchorId="06031EC5" wp14:editId="40C0129B">
              <wp:extent cx="6480000" cy="540497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Sweet potato_zoomed_15x18.png"/>
                      <pic:cNvPicPr/>
                    </pic:nvPicPr>
                    <pic:blipFill>
                      <a:blip r:embed="rId79"/>
                      <a:stretch>
                        <a:fillRect/>
                      </a:stretch>
                    </pic:blipFill>
                    <pic:spPr>
                      <a:xfrm>
                        <a:off x="0" y="0"/>
                        <a:ext cx="6480000" cy="5404977"/>
                      </a:xfrm>
                      <a:prstGeom prst="rect">
                        <a:avLst/>
                      </a:prstGeom>
                    </pic:spPr>
                  </pic:pic>
                </a:graphicData>
              </a:graphic>
            </wp:inline>
          </w:drawing>
        </w:r>
      </w:del>
    </w:p>
    <w:p w14:paraId="59F538BB" w14:textId="3EF79EBC" w:rsidR="004E67CE" w:rsidDel="0016582A" w:rsidRDefault="000842AB">
      <w:pPr>
        <w:rPr>
          <w:del w:id="1147" w:author="Benjamin Donald Clark" w:date="2024-04-04T15:44:00Z"/>
        </w:rPr>
      </w:pPr>
      <w:del w:id="1148" w:author="Benjamin Donald Clark" w:date="2024-04-04T15:44:00Z">
        <w:r w:rsidDel="0016582A">
          <w:br/>
          <w:delText>Figure Sweet potato zoomed: Violin plot of inorganic nitrogen application rates for Sweet potato by dataset. Y axes zoomed to better show the distribution of the data. First violin plot is the raw input data before any adjustments are made. The next five violin plots represent the data after various corrections are applied. The numbers at the bottom of the violin plots represent the number of records changed and the percentage of the data altered.  The final three violin plots are the data from the Cost of Cultivation and Soil Health Card Recommendations and SeedNet variety requirements datasets.</w:delText>
        </w:r>
      </w:del>
    </w:p>
    <w:p w14:paraId="2F8E3779" w14:textId="3C916505" w:rsidR="004E67CE" w:rsidDel="0016582A" w:rsidRDefault="004E67CE">
      <w:pPr>
        <w:jc w:val="center"/>
        <w:rPr>
          <w:del w:id="1149" w:author="Benjamin Donald Clark" w:date="2024-04-04T15:44:00Z"/>
        </w:rPr>
      </w:pPr>
    </w:p>
    <w:p w14:paraId="7DF2F91E" w14:textId="03EE8D75" w:rsidR="004E67CE" w:rsidDel="0016582A" w:rsidRDefault="000842AB">
      <w:pPr>
        <w:rPr>
          <w:del w:id="1150" w:author="Benjamin Donald Clark" w:date="2024-04-04T15:44:00Z"/>
        </w:rPr>
      </w:pPr>
      <w:del w:id="1151" w:author="Benjamin Donald Clark" w:date="2024-04-04T15:44:00Z">
        <w:r w:rsidDel="0016582A">
          <w:rPr>
            <w:noProof/>
          </w:rPr>
          <w:drawing>
            <wp:inline distT="0" distB="0" distL="0" distR="0" wp14:anchorId="23969023" wp14:editId="622461A9">
              <wp:extent cx="6480000" cy="540497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Sweet potato_box_full_log10_15x18.png"/>
                      <pic:cNvPicPr/>
                    </pic:nvPicPr>
                    <pic:blipFill>
                      <a:blip r:embed="rId80"/>
                      <a:stretch>
                        <a:fillRect/>
                      </a:stretch>
                    </pic:blipFill>
                    <pic:spPr>
                      <a:xfrm>
                        <a:off x="0" y="0"/>
                        <a:ext cx="6480000" cy="5404977"/>
                      </a:xfrm>
                      <a:prstGeom prst="rect">
                        <a:avLst/>
                      </a:prstGeom>
                    </pic:spPr>
                  </pic:pic>
                </a:graphicData>
              </a:graphic>
            </wp:inline>
          </w:drawing>
        </w:r>
        <w:r w:rsidDel="0016582A">
          <w:br/>
          <w:delText>Figure Sweet potato full scale: boxplot of inorganic nitrogen application rates for Sweet potato by dataset. Y axes full range of input data with a log10 scaled.</w:delText>
        </w:r>
      </w:del>
    </w:p>
    <w:p w14:paraId="6D4BDDC5" w14:textId="71B57188" w:rsidR="004E67CE" w:rsidDel="0016582A" w:rsidRDefault="004E67CE">
      <w:pPr>
        <w:rPr>
          <w:del w:id="1152" w:author="Benjamin Donald Clark" w:date="2024-04-04T15:44:00Z"/>
        </w:rPr>
        <w:sectPr w:rsidR="004E67CE" w:rsidDel="0016582A" w:rsidSect="005059FE">
          <w:pgSz w:w="12240" w:h="15840"/>
          <w:pgMar w:top="1440" w:right="1440" w:bottom="1440" w:left="1440" w:header="720" w:footer="720" w:gutter="0"/>
          <w:cols w:space="720"/>
          <w:docGrid w:linePitch="360"/>
        </w:sectPr>
      </w:pPr>
    </w:p>
    <w:p w14:paraId="1287C1BC" w14:textId="3ED0B195" w:rsidR="004E67CE" w:rsidDel="0016582A" w:rsidRDefault="000842AB">
      <w:pPr>
        <w:pStyle w:val="Heading2"/>
        <w:rPr>
          <w:del w:id="1153" w:author="Benjamin Donald Clark" w:date="2024-04-04T15:44:00Z"/>
        </w:rPr>
      </w:pPr>
      <w:del w:id="1154" w:author="Benjamin Donald Clark" w:date="2024-04-04T15:44:00Z">
        <w:r w:rsidDel="0016582A">
          <w:delText>Other Cereals</w:delText>
        </w:r>
      </w:del>
    </w:p>
    <w:p w14:paraId="7D2003D0" w14:textId="673988AE" w:rsidR="004E67CE" w:rsidDel="0016582A" w:rsidRDefault="004E67CE">
      <w:pPr>
        <w:jc w:val="center"/>
        <w:rPr>
          <w:del w:id="1155" w:author="Benjamin Donald Clark" w:date="2024-04-04T15:44:00Z"/>
        </w:rPr>
      </w:pPr>
    </w:p>
    <w:p w14:paraId="503F3D72" w14:textId="7306E6BA" w:rsidR="004E67CE" w:rsidDel="0016582A" w:rsidRDefault="000842AB">
      <w:pPr>
        <w:rPr>
          <w:del w:id="1156" w:author="Benjamin Donald Clark" w:date="2024-04-04T15:44:00Z"/>
        </w:rPr>
      </w:pPr>
      <w:del w:id="1157" w:author="Benjamin Donald Clark" w:date="2024-04-04T15:44:00Z">
        <w:r w:rsidDel="0016582A">
          <w:rPr>
            <w:noProof/>
          </w:rPr>
          <w:drawing>
            <wp:inline distT="0" distB="0" distL="0" distR="0" wp14:anchorId="28C36D28" wp14:editId="6C3F6C6C">
              <wp:extent cx="6480000" cy="540497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Other Cereals_zoomed_15x18.png"/>
                      <pic:cNvPicPr/>
                    </pic:nvPicPr>
                    <pic:blipFill>
                      <a:blip r:embed="rId81"/>
                      <a:stretch>
                        <a:fillRect/>
                      </a:stretch>
                    </pic:blipFill>
                    <pic:spPr>
                      <a:xfrm>
                        <a:off x="0" y="0"/>
                        <a:ext cx="6480000" cy="5404977"/>
                      </a:xfrm>
                      <a:prstGeom prst="rect">
                        <a:avLst/>
                      </a:prstGeom>
                    </pic:spPr>
                  </pic:pic>
                </a:graphicData>
              </a:graphic>
            </wp:inline>
          </w:drawing>
        </w:r>
      </w:del>
    </w:p>
    <w:p w14:paraId="2525140F" w14:textId="12FCAAB8" w:rsidR="004E67CE" w:rsidDel="0016582A" w:rsidRDefault="000842AB">
      <w:pPr>
        <w:rPr>
          <w:del w:id="1158" w:author="Benjamin Donald Clark" w:date="2024-04-04T15:44:00Z"/>
        </w:rPr>
      </w:pPr>
      <w:del w:id="1159" w:author="Benjamin Donald Clark" w:date="2024-04-04T15:44:00Z">
        <w:r w:rsidDel="0016582A">
          <w:br/>
          <w:delText>Figure Other Cereals zoomed: Violin plot of inorganic nitrogen application rates for Other Cereals by dataset. Y axes zoomed to better show the distribution of the data. First violin plot is the raw input data before any adjustments are made. The next five violin plots represent the data after various corrections are applied. The numbers at the bottom of the violin plots represent the number of records changed and the percentage of the data altered.  The final three violin plots are the data from the Cost of Cultivation and Soil Health Card Recommendations and SeedNet variety requirements datasets.</w:delText>
        </w:r>
      </w:del>
    </w:p>
    <w:p w14:paraId="1A7F4E88" w14:textId="022E0C72" w:rsidR="004E67CE" w:rsidDel="0016582A" w:rsidRDefault="004E67CE">
      <w:pPr>
        <w:jc w:val="center"/>
        <w:rPr>
          <w:del w:id="1160" w:author="Benjamin Donald Clark" w:date="2024-04-04T15:44:00Z"/>
        </w:rPr>
      </w:pPr>
    </w:p>
    <w:p w14:paraId="20F46B09" w14:textId="1A889743" w:rsidR="004E67CE" w:rsidDel="0016582A" w:rsidRDefault="000842AB">
      <w:pPr>
        <w:rPr>
          <w:del w:id="1161" w:author="Benjamin Donald Clark" w:date="2024-04-04T15:44:00Z"/>
        </w:rPr>
      </w:pPr>
      <w:del w:id="1162" w:author="Benjamin Donald Clark" w:date="2024-04-04T15:44:00Z">
        <w:r w:rsidDel="0016582A">
          <w:rPr>
            <w:noProof/>
          </w:rPr>
          <w:drawing>
            <wp:inline distT="0" distB="0" distL="0" distR="0" wp14:anchorId="582F63B8" wp14:editId="2D1166AE">
              <wp:extent cx="6480000" cy="540497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Other Cereals_box_full_log10_15x18.png"/>
                      <pic:cNvPicPr/>
                    </pic:nvPicPr>
                    <pic:blipFill>
                      <a:blip r:embed="rId82"/>
                      <a:stretch>
                        <a:fillRect/>
                      </a:stretch>
                    </pic:blipFill>
                    <pic:spPr>
                      <a:xfrm>
                        <a:off x="0" y="0"/>
                        <a:ext cx="6480000" cy="5404977"/>
                      </a:xfrm>
                      <a:prstGeom prst="rect">
                        <a:avLst/>
                      </a:prstGeom>
                    </pic:spPr>
                  </pic:pic>
                </a:graphicData>
              </a:graphic>
            </wp:inline>
          </w:drawing>
        </w:r>
        <w:r w:rsidDel="0016582A">
          <w:br/>
          <w:delText>Figure Other Cereals full scale: boxplot of inorganic nitrogen application rates for Other Cereals by dataset. Y axes full range of input data with a log10 scaled.</w:delText>
        </w:r>
      </w:del>
    </w:p>
    <w:p w14:paraId="5BBAF183" w14:textId="051FAB07" w:rsidR="004E67CE" w:rsidDel="0016582A" w:rsidRDefault="004E67CE">
      <w:pPr>
        <w:rPr>
          <w:del w:id="1163" w:author="Benjamin Donald Clark" w:date="2024-04-04T15:44:00Z"/>
        </w:rPr>
        <w:sectPr w:rsidR="004E67CE" w:rsidDel="0016582A" w:rsidSect="005059FE">
          <w:pgSz w:w="12240" w:h="15840"/>
          <w:pgMar w:top="1440" w:right="1440" w:bottom="1440" w:left="1440" w:header="720" w:footer="720" w:gutter="0"/>
          <w:cols w:space="720"/>
          <w:docGrid w:linePitch="360"/>
        </w:sectPr>
      </w:pPr>
    </w:p>
    <w:p w14:paraId="2DD0261A" w14:textId="0BA09F9F" w:rsidR="004E67CE" w:rsidDel="0016582A" w:rsidRDefault="000842AB">
      <w:pPr>
        <w:pStyle w:val="Heading2"/>
        <w:rPr>
          <w:del w:id="1164" w:author="Benjamin Donald Clark" w:date="2024-04-04T15:44:00Z"/>
        </w:rPr>
      </w:pPr>
      <w:del w:id="1165" w:author="Benjamin Donald Clark" w:date="2024-04-04T15:44:00Z">
        <w:r w:rsidDel="0016582A">
          <w:delText>Arecanut</w:delText>
        </w:r>
      </w:del>
    </w:p>
    <w:p w14:paraId="2552826C" w14:textId="2C18563A" w:rsidR="004E67CE" w:rsidDel="0016582A" w:rsidRDefault="004E67CE">
      <w:pPr>
        <w:jc w:val="center"/>
        <w:rPr>
          <w:del w:id="1166" w:author="Benjamin Donald Clark" w:date="2024-04-04T15:44:00Z"/>
        </w:rPr>
      </w:pPr>
    </w:p>
    <w:p w14:paraId="69622DF1" w14:textId="512CF0EA" w:rsidR="004E67CE" w:rsidDel="0016582A" w:rsidRDefault="000842AB">
      <w:pPr>
        <w:rPr>
          <w:del w:id="1167" w:author="Benjamin Donald Clark" w:date="2024-04-04T15:44:00Z"/>
        </w:rPr>
      </w:pPr>
      <w:del w:id="1168" w:author="Benjamin Donald Clark" w:date="2024-04-04T15:44:00Z">
        <w:r w:rsidDel="0016582A">
          <w:rPr>
            <w:noProof/>
          </w:rPr>
          <w:drawing>
            <wp:inline distT="0" distB="0" distL="0" distR="0" wp14:anchorId="0F9CFD14" wp14:editId="14A58FE8">
              <wp:extent cx="6480000" cy="540497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Arecanut_zoomed_15x18.png"/>
                      <pic:cNvPicPr/>
                    </pic:nvPicPr>
                    <pic:blipFill>
                      <a:blip r:embed="rId83"/>
                      <a:stretch>
                        <a:fillRect/>
                      </a:stretch>
                    </pic:blipFill>
                    <pic:spPr>
                      <a:xfrm>
                        <a:off x="0" y="0"/>
                        <a:ext cx="6480000" cy="5404977"/>
                      </a:xfrm>
                      <a:prstGeom prst="rect">
                        <a:avLst/>
                      </a:prstGeom>
                    </pic:spPr>
                  </pic:pic>
                </a:graphicData>
              </a:graphic>
            </wp:inline>
          </w:drawing>
        </w:r>
      </w:del>
    </w:p>
    <w:p w14:paraId="7689660B" w14:textId="7ECD9886" w:rsidR="004E67CE" w:rsidDel="0016582A" w:rsidRDefault="000842AB">
      <w:pPr>
        <w:rPr>
          <w:del w:id="1169" w:author="Benjamin Donald Clark" w:date="2024-04-04T15:44:00Z"/>
        </w:rPr>
      </w:pPr>
      <w:del w:id="1170" w:author="Benjamin Donald Clark" w:date="2024-04-04T15:44:00Z">
        <w:r w:rsidDel="0016582A">
          <w:br/>
          <w:delText>Figure Arecanut zoomed: Violin plot of inorganic nitrogen application rates for Arecanut by dataset. Y axes zoomed to better show the distribution of the data. First violin plot is the raw input data before any adjustments are made. The next five violin plots represent the data after various corrections are applied. The numbers at the bottom of the violin plots represent the number of records changed and the percentage of the data altered.  The final three violin plots are the data from the Cost of Cultivation and Soil Health Card Recommendations and SeedNet variety requirements datasets.</w:delText>
        </w:r>
      </w:del>
    </w:p>
    <w:p w14:paraId="101C98A1" w14:textId="306145D7" w:rsidR="004E67CE" w:rsidDel="0016582A" w:rsidRDefault="004E67CE">
      <w:pPr>
        <w:jc w:val="center"/>
        <w:rPr>
          <w:del w:id="1171" w:author="Benjamin Donald Clark" w:date="2024-04-04T15:44:00Z"/>
        </w:rPr>
      </w:pPr>
    </w:p>
    <w:p w14:paraId="341809DE" w14:textId="588B356B" w:rsidR="004E67CE" w:rsidDel="0016582A" w:rsidRDefault="000842AB">
      <w:pPr>
        <w:rPr>
          <w:del w:id="1172" w:author="Benjamin Donald Clark" w:date="2024-04-04T15:44:00Z"/>
        </w:rPr>
      </w:pPr>
      <w:del w:id="1173" w:author="Benjamin Donald Clark" w:date="2024-04-04T15:44:00Z">
        <w:r w:rsidDel="0016582A">
          <w:rPr>
            <w:noProof/>
          </w:rPr>
          <w:drawing>
            <wp:inline distT="0" distB="0" distL="0" distR="0" wp14:anchorId="2E8E6E21" wp14:editId="2923C055">
              <wp:extent cx="6480000" cy="540497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Arecanut_box_full_log10_15x18.png"/>
                      <pic:cNvPicPr/>
                    </pic:nvPicPr>
                    <pic:blipFill>
                      <a:blip r:embed="rId84"/>
                      <a:stretch>
                        <a:fillRect/>
                      </a:stretch>
                    </pic:blipFill>
                    <pic:spPr>
                      <a:xfrm>
                        <a:off x="0" y="0"/>
                        <a:ext cx="6480000" cy="5404977"/>
                      </a:xfrm>
                      <a:prstGeom prst="rect">
                        <a:avLst/>
                      </a:prstGeom>
                    </pic:spPr>
                  </pic:pic>
                </a:graphicData>
              </a:graphic>
            </wp:inline>
          </w:drawing>
        </w:r>
        <w:r w:rsidDel="0016582A">
          <w:br/>
          <w:delText>Figure Arecanut full scale: boxplot of inorganic nitrogen application rates for Arecanut by dataset. Y axes full range of input data with a log10 scaled.</w:delText>
        </w:r>
      </w:del>
    </w:p>
    <w:p w14:paraId="193F5807" w14:textId="6F8D420E" w:rsidR="004E67CE" w:rsidDel="0016582A" w:rsidRDefault="004E67CE">
      <w:pPr>
        <w:rPr>
          <w:del w:id="1174" w:author="Benjamin Donald Clark" w:date="2024-04-04T15:44:00Z"/>
        </w:rPr>
        <w:sectPr w:rsidR="004E67CE" w:rsidDel="0016582A" w:rsidSect="005059FE">
          <w:pgSz w:w="12240" w:h="15840"/>
          <w:pgMar w:top="1440" w:right="1440" w:bottom="1440" w:left="1440" w:header="720" w:footer="720" w:gutter="0"/>
          <w:cols w:space="720"/>
          <w:docGrid w:linePitch="360"/>
        </w:sectPr>
      </w:pPr>
    </w:p>
    <w:p w14:paraId="2E20B7DF" w14:textId="6AE54E96" w:rsidR="004E67CE" w:rsidDel="0016582A" w:rsidRDefault="000842AB">
      <w:pPr>
        <w:pStyle w:val="Heading2"/>
        <w:rPr>
          <w:del w:id="1175" w:author="Benjamin Donald Clark" w:date="2024-04-04T15:44:00Z"/>
        </w:rPr>
      </w:pPr>
      <w:del w:id="1176" w:author="Benjamin Donald Clark" w:date="2024-04-04T15:44:00Z">
        <w:r w:rsidDel="0016582A">
          <w:delText>Garlic</w:delText>
        </w:r>
      </w:del>
    </w:p>
    <w:p w14:paraId="383AA9BF" w14:textId="7A04CC6C" w:rsidR="004E67CE" w:rsidDel="0016582A" w:rsidRDefault="004E67CE">
      <w:pPr>
        <w:jc w:val="center"/>
        <w:rPr>
          <w:del w:id="1177" w:author="Benjamin Donald Clark" w:date="2024-04-04T15:44:00Z"/>
        </w:rPr>
      </w:pPr>
    </w:p>
    <w:p w14:paraId="3D8EE605" w14:textId="74277DE0" w:rsidR="004E67CE" w:rsidDel="0016582A" w:rsidRDefault="000842AB">
      <w:pPr>
        <w:rPr>
          <w:del w:id="1178" w:author="Benjamin Donald Clark" w:date="2024-04-04T15:44:00Z"/>
        </w:rPr>
      </w:pPr>
      <w:del w:id="1179" w:author="Benjamin Donald Clark" w:date="2024-04-04T15:44:00Z">
        <w:r w:rsidDel="0016582A">
          <w:rPr>
            <w:noProof/>
          </w:rPr>
          <w:drawing>
            <wp:inline distT="0" distB="0" distL="0" distR="0" wp14:anchorId="5B963646" wp14:editId="2CACFA84">
              <wp:extent cx="6480000" cy="540497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Garlic_zoomed_15x18.png"/>
                      <pic:cNvPicPr/>
                    </pic:nvPicPr>
                    <pic:blipFill>
                      <a:blip r:embed="rId85"/>
                      <a:stretch>
                        <a:fillRect/>
                      </a:stretch>
                    </pic:blipFill>
                    <pic:spPr>
                      <a:xfrm>
                        <a:off x="0" y="0"/>
                        <a:ext cx="6480000" cy="5404977"/>
                      </a:xfrm>
                      <a:prstGeom prst="rect">
                        <a:avLst/>
                      </a:prstGeom>
                    </pic:spPr>
                  </pic:pic>
                </a:graphicData>
              </a:graphic>
            </wp:inline>
          </w:drawing>
        </w:r>
      </w:del>
    </w:p>
    <w:p w14:paraId="2E1B1B4B" w14:textId="44049440" w:rsidR="004E67CE" w:rsidDel="0016582A" w:rsidRDefault="000842AB">
      <w:pPr>
        <w:rPr>
          <w:del w:id="1180" w:author="Benjamin Donald Clark" w:date="2024-04-04T15:44:00Z"/>
        </w:rPr>
      </w:pPr>
      <w:del w:id="1181" w:author="Benjamin Donald Clark" w:date="2024-04-04T15:44:00Z">
        <w:r w:rsidDel="0016582A">
          <w:br/>
          <w:delText>Figure Garlic zoomed: Violin plot of inorganic nitrogen application rates for Garlic by dataset. Y axes zoomed to better show the distribution of the data. First violin plot is the raw input data before any adjustments are made. The next five violin plots represent the data after various corrections are applied. The numbers at the bottom of the violin plots represent the number of records changed and the percentage of the data altered.  The final three violin plots are the data from the Cost of Cultivation and Soil Health Card Recommendations and SeedNet variety requirements datasets.</w:delText>
        </w:r>
      </w:del>
    </w:p>
    <w:p w14:paraId="60F2DF0A" w14:textId="7EB83430" w:rsidR="004E67CE" w:rsidDel="0016582A" w:rsidRDefault="004E67CE">
      <w:pPr>
        <w:jc w:val="center"/>
        <w:rPr>
          <w:del w:id="1182" w:author="Benjamin Donald Clark" w:date="2024-04-04T15:44:00Z"/>
        </w:rPr>
      </w:pPr>
    </w:p>
    <w:p w14:paraId="606377D2" w14:textId="649FE365" w:rsidR="004E67CE" w:rsidDel="0016582A" w:rsidRDefault="000842AB">
      <w:pPr>
        <w:rPr>
          <w:del w:id="1183" w:author="Benjamin Donald Clark" w:date="2024-04-04T15:44:00Z"/>
        </w:rPr>
      </w:pPr>
      <w:del w:id="1184" w:author="Benjamin Donald Clark" w:date="2024-04-04T15:44:00Z">
        <w:r w:rsidDel="0016582A">
          <w:rPr>
            <w:noProof/>
          </w:rPr>
          <w:drawing>
            <wp:inline distT="0" distB="0" distL="0" distR="0" wp14:anchorId="031360B1" wp14:editId="19710566">
              <wp:extent cx="6480000" cy="540497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Garlic_box_full_log10_15x18.png"/>
                      <pic:cNvPicPr/>
                    </pic:nvPicPr>
                    <pic:blipFill>
                      <a:blip r:embed="rId86"/>
                      <a:stretch>
                        <a:fillRect/>
                      </a:stretch>
                    </pic:blipFill>
                    <pic:spPr>
                      <a:xfrm>
                        <a:off x="0" y="0"/>
                        <a:ext cx="6480000" cy="5404977"/>
                      </a:xfrm>
                      <a:prstGeom prst="rect">
                        <a:avLst/>
                      </a:prstGeom>
                    </pic:spPr>
                  </pic:pic>
                </a:graphicData>
              </a:graphic>
            </wp:inline>
          </w:drawing>
        </w:r>
        <w:r w:rsidDel="0016582A">
          <w:br/>
          <w:delText>Figure Garlic full scale: boxplot of inorganic nitrogen application rates for Garlic by dataset. Y axes full range of input data with a log10 scaled.</w:delText>
        </w:r>
      </w:del>
    </w:p>
    <w:p w14:paraId="62F8906C" w14:textId="64E38D9B" w:rsidR="004E67CE" w:rsidDel="0016582A" w:rsidRDefault="004E67CE">
      <w:pPr>
        <w:rPr>
          <w:del w:id="1185" w:author="Benjamin Donald Clark" w:date="2024-04-04T15:44:00Z"/>
        </w:rPr>
        <w:sectPr w:rsidR="004E67CE" w:rsidDel="0016582A" w:rsidSect="005059FE">
          <w:pgSz w:w="12240" w:h="15840"/>
          <w:pgMar w:top="1440" w:right="1440" w:bottom="1440" w:left="1440" w:header="720" w:footer="720" w:gutter="0"/>
          <w:cols w:space="720"/>
          <w:docGrid w:linePitch="360"/>
        </w:sectPr>
      </w:pPr>
    </w:p>
    <w:p w14:paraId="74C976F8" w14:textId="09C5066E" w:rsidR="004E67CE" w:rsidDel="0016582A" w:rsidRDefault="000842AB">
      <w:pPr>
        <w:pStyle w:val="Heading2"/>
        <w:rPr>
          <w:del w:id="1186" w:author="Benjamin Donald Clark" w:date="2024-04-04T15:44:00Z"/>
        </w:rPr>
      </w:pPr>
      <w:del w:id="1187" w:author="Benjamin Donald Clark" w:date="2024-04-04T15:44:00Z">
        <w:r w:rsidDel="0016582A">
          <w:delText>Cashewnut</w:delText>
        </w:r>
      </w:del>
    </w:p>
    <w:p w14:paraId="6FE5EBF8" w14:textId="6694708B" w:rsidR="004E67CE" w:rsidDel="0016582A" w:rsidRDefault="004E67CE">
      <w:pPr>
        <w:jc w:val="center"/>
        <w:rPr>
          <w:del w:id="1188" w:author="Benjamin Donald Clark" w:date="2024-04-04T15:44:00Z"/>
        </w:rPr>
      </w:pPr>
    </w:p>
    <w:p w14:paraId="629A8E3D" w14:textId="21168F92" w:rsidR="004E67CE" w:rsidDel="0016582A" w:rsidRDefault="000842AB">
      <w:pPr>
        <w:rPr>
          <w:del w:id="1189" w:author="Benjamin Donald Clark" w:date="2024-04-04T15:44:00Z"/>
        </w:rPr>
      </w:pPr>
      <w:del w:id="1190" w:author="Benjamin Donald Clark" w:date="2024-04-04T15:44:00Z">
        <w:r w:rsidDel="0016582A">
          <w:rPr>
            <w:noProof/>
          </w:rPr>
          <w:drawing>
            <wp:inline distT="0" distB="0" distL="0" distR="0" wp14:anchorId="1FE8DC25" wp14:editId="435249DD">
              <wp:extent cx="6480000" cy="540497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Cashewnut_zoomed_15x18.png"/>
                      <pic:cNvPicPr/>
                    </pic:nvPicPr>
                    <pic:blipFill>
                      <a:blip r:embed="rId87"/>
                      <a:stretch>
                        <a:fillRect/>
                      </a:stretch>
                    </pic:blipFill>
                    <pic:spPr>
                      <a:xfrm>
                        <a:off x="0" y="0"/>
                        <a:ext cx="6480000" cy="5404977"/>
                      </a:xfrm>
                      <a:prstGeom prst="rect">
                        <a:avLst/>
                      </a:prstGeom>
                    </pic:spPr>
                  </pic:pic>
                </a:graphicData>
              </a:graphic>
            </wp:inline>
          </w:drawing>
        </w:r>
      </w:del>
    </w:p>
    <w:p w14:paraId="5E4FB1D2" w14:textId="5ADA5628" w:rsidR="004E67CE" w:rsidDel="0016582A" w:rsidRDefault="000842AB">
      <w:pPr>
        <w:rPr>
          <w:del w:id="1191" w:author="Benjamin Donald Clark" w:date="2024-04-04T15:44:00Z"/>
        </w:rPr>
      </w:pPr>
      <w:del w:id="1192" w:author="Benjamin Donald Clark" w:date="2024-04-04T15:44:00Z">
        <w:r w:rsidDel="0016582A">
          <w:br/>
          <w:delText>Figure Cashewnut zoomed: Violin plot of inorganic nitrogen application rates for Cashewnut by dataset. Y axes zoomed to better show the distribution of the data. First violin plot is the raw input data before any adjustments are made. The next five violin plots represent the data after various corrections are applied. The numbers at the bottom of the violin plots represent the number of records changed and the percentage of the data altered.  The final three violin plots are the data from the Cost of Cultivation and Soil Health Card Recommendations and SeedNet variety requirements datasets.</w:delText>
        </w:r>
      </w:del>
    </w:p>
    <w:p w14:paraId="3265A234" w14:textId="05281819" w:rsidR="004E67CE" w:rsidDel="0016582A" w:rsidRDefault="004E67CE">
      <w:pPr>
        <w:jc w:val="center"/>
        <w:rPr>
          <w:del w:id="1193" w:author="Benjamin Donald Clark" w:date="2024-04-04T15:44:00Z"/>
        </w:rPr>
      </w:pPr>
    </w:p>
    <w:p w14:paraId="000C615D" w14:textId="3B9F7765" w:rsidR="004E67CE" w:rsidDel="0016582A" w:rsidRDefault="000842AB">
      <w:pPr>
        <w:rPr>
          <w:del w:id="1194" w:author="Benjamin Donald Clark" w:date="2024-04-04T15:44:00Z"/>
        </w:rPr>
      </w:pPr>
      <w:del w:id="1195" w:author="Benjamin Donald Clark" w:date="2024-04-04T15:44:00Z">
        <w:r w:rsidDel="0016582A">
          <w:rPr>
            <w:noProof/>
          </w:rPr>
          <w:drawing>
            <wp:inline distT="0" distB="0" distL="0" distR="0" wp14:anchorId="46E875A2" wp14:editId="5EF5933A">
              <wp:extent cx="6480000" cy="540497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Cashewnut_box_full_log10_15x18.png"/>
                      <pic:cNvPicPr/>
                    </pic:nvPicPr>
                    <pic:blipFill>
                      <a:blip r:embed="rId88"/>
                      <a:stretch>
                        <a:fillRect/>
                      </a:stretch>
                    </pic:blipFill>
                    <pic:spPr>
                      <a:xfrm>
                        <a:off x="0" y="0"/>
                        <a:ext cx="6480000" cy="5404977"/>
                      </a:xfrm>
                      <a:prstGeom prst="rect">
                        <a:avLst/>
                      </a:prstGeom>
                    </pic:spPr>
                  </pic:pic>
                </a:graphicData>
              </a:graphic>
            </wp:inline>
          </w:drawing>
        </w:r>
        <w:r w:rsidDel="0016582A">
          <w:br/>
          <w:delText>Figure Cashewnut full scale: boxplot of inorganic nitrogen application rates for Cashewnut by dataset. Y axes full range of input data with a log10 scaled.</w:delText>
        </w:r>
      </w:del>
    </w:p>
    <w:p w14:paraId="75FFD04C" w14:textId="6FB434FB" w:rsidR="004E67CE" w:rsidDel="0016582A" w:rsidRDefault="004E67CE">
      <w:pPr>
        <w:rPr>
          <w:del w:id="1196" w:author="Benjamin Donald Clark" w:date="2024-04-04T15:44:00Z"/>
        </w:rPr>
        <w:sectPr w:rsidR="004E67CE" w:rsidDel="0016582A" w:rsidSect="005059FE">
          <w:pgSz w:w="12240" w:h="15840"/>
          <w:pgMar w:top="1440" w:right="1440" w:bottom="1440" w:left="1440" w:header="720" w:footer="720" w:gutter="0"/>
          <w:cols w:space="720"/>
          <w:docGrid w:linePitch="360"/>
        </w:sectPr>
      </w:pPr>
    </w:p>
    <w:p w14:paraId="71E6F78F" w14:textId="65BDBF7A" w:rsidR="004E67CE" w:rsidDel="0016582A" w:rsidRDefault="000842AB">
      <w:pPr>
        <w:pStyle w:val="Heading2"/>
        <w:rPr>
          <w:del w:id="1197" w:author="Benjamin Donald Clark" w:date="2024-04-04T15:44:00Z"/>
        </w:rPr>
      </w:pPr>
      <w:del w:id="1198" w:author="Benjamin Donald Clark" w:date="2024-04-04T15:44:00Z">
        <w:r w:rsidDel="0016582A">
          <w:delText>Linseed</w:delText>
        </w:r>
      </w:del>
    </w:p>
    <w:p w14:paraId="44B40B7B" w14:textId="3B67938C" w:rsidR="004E67CE" w:rsidDel="0016582A" w:rsidRDefault="004E67CE">
      <w:pPr>
        <w:jc w:val="center"/>
        <w:rPr>
          <w:del w:id="1199" w:author="Benjamin Donald Clark" w:date="2024-04-04T15:44:00Z"/>
        </w:rPr>
      </w:pPr>
    </w:p>
    <w:p w14:paraId="4A294221" w14:textId="3EFD76E8" w:rsidR="004E67CE" w:rsidDel="0016582A" w:rsidRDefault="000842AB">
      <w:pPr>
        <w:rPr>
          <w:del w:id="1200" w:author="Benjamin Donald Clark" w:date="2024-04-04T15:44:00Z"/>
        </w:rPr>
      </w:pPr>
      <w:del w:id="1201" w:author="Benjamin Donald Clark" w:date="2024-04-04T15:44:00Z">
        <w:r w:rsidDel="0016582A">
          <w:rPr>
            <w:noProof/>
          </w:rPr>
          <w:drawing>
            <wp:inline distT="0" distB="0" distL="0" distR="0" wp14:anchorId="0E1E0DF0" wp14:editId="320958F3">
              <wp:extent cx="6480000" cy="540497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Linseed_zoomed_15x18.png"/>
                      <pic:cNvPicPr/>
                    </pic:nvPicPr>
                    <pic:blipFill>
                      <a:blip r:embed="rId89"/>
                      <a:stretch>
                        <a:fillRect/>
                      </a:stretch>
                    </pic:blipFill>
                    <pic:spPr>
                      <a:xfrm>
                        <a:off x="0" y="0"/>
                        <a:ext cx="6480000" cy="5404977"/>
                      </a:xfrm>
                      <a:prstGeom prst="rect">
                        <a:avLst/>
                      </a:prstGeom>
                    </pic:spPr>
                  </pic:pic>
                </a:graphicData>
              </a:graphic>
            </wp:inline>
          </w:drawing>
        </w:r>
      </w:del>
    </w:p>
    <w:p w14:paraId="2BDABAAA" w14:textId="44170CF9" w:rsidR="004E67CE" w:rsidDel="0016582A" w:rsidRDefault="000842AB">
      <w:pPr>
        <w:rPr>
          <w:del w:id="1202" w:author="Benjamin Donald Clark" w:date="2024-04-04T15:44:00Z"/>
        </w:rPr>
      </w:pPr>
      <w:del w:id="1203" w:author="Benjamin Donald Clark" w:date="2024-04-04T15:44:00Z">
        <w:r w:rsidDel="0016582A">
          <w:br/>
          <w:delText>Figure Linseed zoomed: Violin plot of inorganic nitrogen application rates for Linseed by dataset. Y axes zoomed to better show the distribution of the data. First violin plot is the raw input data before any adjustments are made. The next five violin plots represent the data after various corrections are applied. The numbers at the bottom of the violin plots represent the number of records changed and the percentage of the data altered.  The final three violin plots are the data from the Cost of Cultivation and Soil Health Card Recommendations and SeedNet variety requirements datasets.</w:delText>
        </w:r>
      </w:del>
    </w:p>
    <w:p w14:paraId="0137DAF6" w14:textId="435994D5" w:rsidR="004E67CE" w:rsidDel="0016582A" w:rsidRDefault="004E67CE">
      <w:pPr>
        <w:jc w:val="center"/>
        <w:rPr>
          <w:del w:id="1204" w:author="Benjamin Donald Clark" w:date="2024-04-04T15:44:00Z"/>
        </w:rPr>
      </w:pPr>
    </w:p>
    <w:p w14:paraId="56D7C29E" w14:textId="349AB0B9" w:rsidR="004E67CE" w:rsidDel="0016582A" w:rsidRDefault="000842AB">
      <w:pPr>
        <w:rPr>
          <w:del w:id="1205" w:author="Benjamin Donald Clark" w:date="2024-04-04T15:44:00Z"/>
        </w:rPr>
      </w:pPr>
      <w:del w:id="1206" w:author="Benjamin Donald Clark" w:date="2024-04-04T15:44:00Z">
        <w:r w:rsidDel="0016582A">
          <w:rPr>
            <w:noProof/>
          </w:rPr>
          <w:drawing>
            <wp:inline distT="0" distB="0" distL="0" distR="0" wp14:anchorId="2BA634ED" wp14:editId="224928FD">
              <wp:extent cx="6480000" cy="540497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Linseed_box_full_log10_15x18.png"/>
                      <pic:cNvPicPr/>
                    </pic:nvPicPr>
                    <pic:blipFill>
                      <a:blip r:embed="rId90"/>
                      <a:stretch>
                        <a:fillRect/>
                      </a:stretch>
                    </pic:blipFill>
                    <pic:spPr>
                      <a:xfrm>
                        <a:off x="0" y="0"/>
                        <a:ext cx="6480000" cy="5404977"/>
                      </a:xfrm>
                      <a:prstGeom prst="rect">
                        <a:avLst/>
                      </a:prstGeom>
                    </pic:spPr>
                  </pic:pic>
                </a:graphicData>
              </a:graphic>
            </wp:inline>
          </w:drawing>
        </w:r>
        <w:r w:rsidDel="0016582A">
          <w:br/>
          <w:delText>Figure Linseed full scale: boxplot of inorganic nitrogen application rates for Linseed by dataset. Y axes full range of input data with a log10 scaled.</w:delText>
        </w:r>
      </w:del>
    </w:p>
    <w:p w14:paraId="2E520A88" w14:textId="2D7A7F00" w:rsidR="004E67CE" w:rsidDel="0016582A" w:rsidRDefault="004E67CE">
      <w:pPr>
        <w:rPr>
          <w:del w:id="1207" w:author="Benjamin Donald Clark" w:date="2024-04-04T15:44:00Z"/>
        </w:rPr>
        <w:sectPr w:rsidR="004E67CE" w:rsidDel="0016582A" w:rsidSect="005059FE">
          <w:pgSz w:w="12240" w:h="15840"/>
          <w:pgMar w:top="1440" w:right="1440" w:bottom="1440" w:left="1440" w:header="720" w:footer="720" w:gutter="0"/>
          <w:cols w:space="720"/>
          <w:docGrid w:linePitch="360"/>
        </w:sectPr>
      </w:pPr>
    </w:p>
    <w:p w14:paraId="1C6ACE43" w14:textId="561F0C13" w:rsidR="004E67CE" w:rsidDel="0016582A" w:rsidRDefault="000842AB">
      <w:pPr>
        <w:pStyle w:val="Heading2"/>
        <w:rPr>
          <w:del w:id="1208" w:author="Benjamin Donald Clark" w:date="2024-04-04T15:44:00Z"/>
        </w:rPr>
      </w:pPr>
      <w:del w:id="1209" w:author="Benjamin Donald Clark" w:date="2024-04-04T15:44:00Z">
        <w:r w:rsidDel="0016582A">
          <w:delText>Horse-gram</w:delText>
        </w:r>
      </w:del>
    </w:p>
    <w:p w14:paraId="4877A56C" w14:textId="001F278C" w:rsidR="004E67CE" w:rsidDel="0016582A" w:rsidRDefault="004E67CE">
      <w:pPr>
        <w:jc w:val="center"/>
        <w:rPr>
          <w:del w:id="1210" w:author="Benjamin Donald Clark" w:date="2024-04-04T15:44:00Z"/>
        </w:rPr>
      </w:pPr>
    </w:p>
    <w:p w14:paraId="31120C35" w14:textId="18A2329A" w:rsidR="004E67CE" w:rsidDel="0016582A" w:rsidRDefault="000842AB">
      <w:pPr>
        <w:rPr>
          <w:del w:id="1211" w:author="Benjamin Donald Clark" w:date="2024-04-04T15:44:00Z"/>
        </w:rPr>
      </w:pPr>
      <w:del w:id="1212" w:author="Benjamin Donald Clark" w:date="2024-04-04T15:44:00Z">
        <w:r w:rsidDel="0016582A">
          <w:rPr>
            <w:noProof/>
          </w:rPr>
          <w:drawing>
            <wp:inline distT="0" distB="0" distL="0" distR="0" wp14:anchorId="6BB630EC" wp14:editId="477FC4B8">
              <wp:extent cx="6480000" cy="540497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Horse-gram_zoomed_15x18.png"/>
                      <pic:cNvPicPr/>
                    </pic:nvPicPr>
                    <pic:blipFill>
                      <a:blip r:embed="rId91"/>
                      <a:stretch>
                        <a:fillRect/>
                      </a:stretch>
                    </pic:blipFill>
                    <pic:spPr>
                      <a:xfrm>
                        <a:off x="0" y="0"/>
                        <a:ext cx="6480000" cy="5404977"/>
                      </a:xfrm>
                      <a:prstGeom prst="rect">
                        <a:avLst/>
                      </a:prstGeom>
                    </pic:spPr>
                  </pic:pic>
                </a:graphicData>
              </a:graphic>
            </wp:inline>
          </w:drawing>
        </w:r>
      </w:del>
    </w:p>
    <w:p w14:paraId="1C6B1D48" w14:textId="66B68534" w:rsidR="004E67CE" w:rsidDel="0016582A" w:rsidRDefault="000842AB">
      <w:pPr>
        <w:rPr>
          <w:del w:id="1213" w:author="Benjamin Donald Clark" w:date="2024-04-04T15:44:00Z"/>
        </w:rPr>
      </w:pPr>
      <w:del w:id="1214" w:author="Benjamin Donald Clark" w:date="2024-04-04T15:44:00Z">
        <w:r w:rsidDel="0016582A">
          <w:br/>
          <w:delText>Figure Horse-gram zoomed: Violin plot of inorganic nitrogen application rates for Horse-gram by dataset. Y axes zoomed to better show the distribution of the data. First violin plot is the raw input data before any adjustments are made. The next five violin plots represent the data after various corrections are applied. The numbers at the bottom of the violin plots represent the number of records changed and the percentage of the data altered.  The final three violin plots are the data from the Cost of Cultivation and Soil Health Card Recommendations and SeedNet variety requirements datasets.</w:delText>
        </w:r>
      </w:del>
    </w:p>
    <w:p w14:paraId="544F0655" w14:textId="0320FCDA" w:rsidR="004E67CE" w:rsidDel="0016582A" w:rsidRDefault="004E67CE">
      <w:pPr>
        <w:jc w:val="center"/>
        <w:rPr>
          <w:del w:id="1215" w:author="Benjamin Donald Clark" w:date="2024-04-04T15:44:00Z"/>
        </w:rPr>
      </w:pPr>
    </w:p>
    <w:p w14:paraId="76B2C70A" w14:textId="65AC7CB8" w:rsidR="004E67CE" w:rsidDel="0016582A" w:rsidRDefault="000842AB">
      <w:pPr>
        <w:rPr>
          <w:del w:id="1216" w:author="Benjamin Donald Clark" w:date="2024-04-04T15:44:00Z"/>
        </w:rPr>
      </w:pPr>
      <w:del w:id="1217" w:author="Benjamin Donald Clark" w:date="2024-04-04T15:44:00Z">
        <w:r w:rsidDel="0016582A">
          <w:rPr>
            <w:noProof/>
          </w:rPr>
          <w:drawing>
            <wp:inline distT="0" distB="0" distL="0" distR="0" wp14:anchorId="0BAAB1C5" wp14:editId="2E728DC3">
              <wp:extent cx="6480000" cy="540497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Horse-gram_box_full_log10_15x18.png"/>
                      <pic:cNvPicPr/>
                    </pic:nvPicPr>
                    <pic:blipFill>
                      <a:blip r:embed="rId92"/>
                      <a:stretch>
                        <a:fillRect/>
                      </a:stretch>
                    </pic:blipFill>
                    <pic:spPr>
                      <a:xfrm>
                        <a:off x="0" y="0"/>
                        <a:ext cx="6480000" cy="5404977"/>
                      </a:xfrm>
                      <a:prstGeom prst="rect">
                        <a:avLst/>
                      </a:prstGeom>
                    </pic:spPr>
                  </pic:pic>
                </a:graphicData>
              </a:graphic>
            </wp:inline>
          </w:drawing>
        </w:r>
        <w:r w:rsidDel="0016582A">
          <w:br/>
          <w:delText>Figure Horse-gram full scale: boxplot of inorganic nitrogen application rates for Horse-gram by dataset. Y axes full range of input data with a log10 scaled.</w:delText>
        </w:r>
      </w:del>
    </w:p>
    <w:p w14:paraId="438AB482" w14:textId="25399A1A" w:rsidR="004E67CE" w:rsidDel="0016582A" w:rsidRDefault="004E67CE">
      <w:pPr>
        <w:rPr>
          <w:del w:id="1218" w:author="Benjamin Donald Clark" w:date="2024-04-04T15:44:00Z"/>
        </w:rPr>
        <w:sectPr w:rsidR="004E67CE" w:rsidDel="0016582A" w:rsidSect="005059FE">
          <w:pgSz w:w="12240" w:h="15840"/>
          <w:pgMar w:top="1440" w:right="1440" w:bottom="1440" w:left="1440" w:header="720" w:footer="720" w:gutter="0"/>
          <w:cols w:space="720"/>
          <w:docGrid w:linePitch="360"/>
        </w:sectPr>
      </w:pPr>
    </w:p>
    <w:p w14:paraId="3B3BAC07" w14:textId="158FC63A" w:rsidR="004E67CE" w:rsidDel="0016582A" w:rsidRDefault="000842AB">
      <w:pPr>
        <w:pStyle w:val="Heading2"/>
        <w:rPr>
          <w:del w:id="1219" w:author="Benjamin Donald Clark" w:date="2024-04-04T15:44:00Z"/>
        </w:rPr>
      </w:pPr>
      <w:del w:id="1220" w:author="Benjamin Donald Clark" w:date="2024-04-04T15:44:00Z">
        <w:r w:rsidDel="0016582A">
          <w:delText>Tobacco</w:delText>
        </w:r>
      </w:del>
    </w:p>
    <w:p w14:paraId="7B436959" w14:textId="47B45877" w:rsidR="004E67CE" w:rsidDel="0016582A" w:rsidRDefault="004E67CE">
      <w:pPr>
        <w:jc w:val="center"/>
        <w:rPr>
          <w:del w:id="1221" w:author="Benjamin Donald Clark" w:date="2024-04-04T15:44:00Z"/>
        </w:rPr>
      </w:pPr>
    </w:p>
    <w:p w14:paraId="642D6F3F" w14:textId="1DA42432" w:rsidR="004E67CE" w:rsidDel="0016582A" w:rsidRDefault="000842AB">
      <w:pPr>
        <w:rPr>
          <w:del w:id="1222" w:author="Benjamin Donald Clark" w:date="2024-04-04T15:44:00Z"/>
        </w:rPr>
      </w:pPr>
      <w:del w:id="1223" w:author="Benjamin Donald Clark" w:date="2024-04-04T15:44:00Z">
        <w:r w:rsidDel="0016582A">
          <w:rPr>
            <w:noProof/>
          </w:rPr>
          <w:drawing>
            <wp:inline distT="0" distB="0" distL="0" distR="0" wp14:anchorId="7BB53858" wp14:editId="723F853F">
              <wp:extent cx="6480000" cy="540497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Tobacco_zoomed_15x18.png"/>
                      <pic:cNvPicPr/>
                    </pic:nvPicPr>
                    <pic:blipFill>
                      <a:blip r:embed="rId93"/>
                      <a:stretch>
                        <a:fillRect/>
                      </a:stretch>
                    </pic:blipFill>
                    <pic:spPr>
                      <a:xfrm>
                        <a:off x="0" y="0"/>
                        <a:ext cx="6480000" cy="5404977"/>
                      </a:xfrm>
                      <a:prstGeom prst="rect">
                        <a:avLst/>
                      </a:prstGeom>
                    </pic:spPr>
                  </pic:pic>
                </a:graphicData>
              </a:graphic>
            </wp:inline>
          </w:drawing>
        </w:r>
      </w:del>
    </w:p>
    <w:p w14:paraId="3E119DBA" w14:textId="268D591D" w:rsidR="004E67CE" w:rsidDel="0016582A" w:rsidRDefault="000842AB">
      <w:pPr>
        <w:rPr>
          <w:del w:id="1224" w:author="Benjamin Donald Clark" w:date="2024-04-04T15:44:00Z"/>
        </w:rPr>
      </w:pPr>
      <w:del w:id="1225" w:author="Benjamin Donald Clark" w:date="2024-04-04T15:44:00Z">
        <w:r w:rsidDel="0016582A">
          <w:br/>
          <w:delText>Figure Tobacco zoomed: Violin plot of inorganic nitrogen application rates for Tobacco by dataset. Y axes zoomed to better show the distribution of the data. First violin plot is the raw input data before any adjustments are made. The next five violin plots represent the data after various corrections are applied. The numbers at the bottom of the violin plots represent the number of records changed and the percentage of the data altered.  The final three violin plots are the data from the Cost of Cultivation and Soil Health Card Recommendations and SeedNet variety requirements datasets.</w:delText>
        </w:r>
      </w:del>
    </w:p>
    <w:p w14:paraId="44DCBA3E" w14:textId="17A080A2" w:rsidR="004E67CE" w:rsidDel="0016582A" w:rsidRDefault="004E67CE">
      <w:pPr>
        <w:jc w:val="center"/>
        <w:rPr>
          <w:del w:id="1226" w:author="Benjamin Donald Clark" w:date="2024-04-04T15:44:00Z"/>
        </w:rPr>
      </w:pPr>
    </w:p>
    <w:p w14:paraId="62E1B5E9" w14:textId="3ED019A3" w:rsidR="004E67CE" w:rsidDel="0016582A" w:rsidRDefault="000842AB">
      <w:pPr>
        <w:rPr>
          <w:del w:id="1227" w:author="Benjamin Donald Clark" w:date="2024-04-04T15:44:00Z"/>
        </w:rPr>
      </w:pPr>
      <w:del w:id="1228" w:author="Benjamin Donald Clark" w:date="2024-04-04T15:44:00Z">
        <w:r w:rsidDel="0016582A">
          <w:rPr>
            <w:noProof/>
          </w:rPr>
          <w:drawing>
            <wp:inline distT="0" distB="0" distL="0" distR="0" wp14:anchorId="09E7B6B4" wp14:editId="1958D1C3">
              <wp:extent cx="6480000" cy="540497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Tobacco_box_full_log10_15x18.png"/>
                      <pic:cNvPicPr/>
                    </pic:nvPicPr>
                    <pic:blipFill>
                      <a:blip r:embed="rId94"/>
                      <a:stretch>
                        <a:fillRect/>
                      </a:stretch>
                    </pic:blipFill>
                    <pic:spPr>
                      <a:xfrm>
                        <a:off x="0" y="0"/>
                        <a:ext cx="6480000" cy="5404977"/>
                      </a:xfrm>
                      <a:prstGeom prst="rect">
                        <a:avLst/>
                      </a:prstGeom>
                    </pic:spPr>
                  </pic:pic>
                </a:graphicData>
              </a:graphic>
            </wp:inline>
          </w:drawing>
        </w:r>
        <w:r w:rsidDel="0016582A">
          <w:br/>
          <w:delText>Figure Tobacco full scale: boxplot of inorganic nitrogen application rates for Tobacco by dataset. Y axes full range of input data with a log10 scaled.</w:delText>
        </w:r>
      </w:del>
    </w:p>
    <w:p w14:paraId="080CA03D" w14:textId="50744C51" w:rsidR="004E67CE" w:rsidDel="0016582A" w:rsidRDefault="004E67CE">
      <w:pPr>
        <w:rPr>
          <w:del w:id="1229" w:author="Benjamin Donald Clark" w:date="2024-04-04T15:44:00Z"/>
        </w:rPr>
        <w:sectPr w:rsidR="004E67CE" w:rsidDel="0016582A" w:rsidSect="005059FE">
          <w:pgSz w:w="12240" w:h="15840"/>
          <w:pgMar w:top="1440" w:right="1440" w:bottom="1440" w:left="1440" w:header="720" w:footer="720" w:gutter="0"/>
          <w:cols w:space="720"/>
          <w:docGrid w:linePitch="360"/>
        </w:sectPr>
      </w:pPr>
    </w:p>
    <w:p w14:paraId="676BE98C" w14:textId="163BC52E" w:rsidR="004E67CE" w:rsidDel="0016582A" w:rsidRDefault="000842AB">
      <w:pPr>
        <w:pStyle w:val="Heading2"/>
        <w:rPr>
          <w:del w:id="1230" w:author="Benjamin Donald Clark" w:date="2024-04-04T15:44:00Z"/>
        </w:rPr>
      </w:pPr>
      <w:del w:id="1231" w:author="Benjamin Donald Clark" w:date="2024-04-04T15:44:00Z">
        <w:r w:rsidDel="0016582A">
          <w:delText>Ginger</w:delText>
        </w:r>
      </w:del>
    </w:p>
    <w:p w14:paraId="31EB9233" w14:textId="0E0832B5" w:rsidR="004E67CE" w:rsidDel="0016582A" w:rsidRDefault="004E67CE">
      <w:pPr>
        <w:jc w:val="center"/>
        <w:rPr>
          <w:del w:id="1232" w:author="Benjamin Donald Clark" w:date="2024-04-04T15:44:00Z"/>
        </w:rPr>
      </w:pPr>
    </w:p>
    <w:p w14:paraId="35548F69" w14:textId="6151618C" w:rsidR="004E67CE" w:rsidDel="0016582A" w:rsidRDefault="000842AB">
      <w:pPr>
        <w:rPr>
          <w:del w:id="1233" w:author="Benjamin Donald Clark" w:date="2024-04-04T15:44:00Z"/>
        </w:rPr>
      </w:pPr>
      <w:del w:id="1234" w:author="Benjamin Donald Clark" w:date="2024-04-04T15:44:00Z">
        <w:r w:rsidDel="0016582A">
          <w:rPr>
            <w:noProof/>
          </w:rPr>
          <w:drawing>
            <wp:inline distT="0" distB="0" distL="0" distR="0" wp14:anchorId="7F73EC6B" wp14:editId="1D41C91F">
              <wp:extent cx="6480000" cy="540497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Ginger_zoomed_15x18.png"/>
                      <pic:cNvPicPr/>
                    </pic:nvPicPr>
                    <pic:blipFill>
                      <a:blip r:embed="rId95"/>
                      <a:stretch>
                        <a:fillRect/>
                      </a:stretch>
                    </pic:blipFill>
                    <pic:spPr>
                      <a:xfrm>
                        <a:off x="0" y="0"/>
                        <a:ext cx="6480000" cy="5404977"/>
                      </a:xfrm>
                      <a:prstGeom prst="rect">
                        <a:avLst/>
                      </a:prstGeom>
                    </pic:spPr>
                  </pic:pic>
                </a:graphicData>
              </a:graphic>
            </wp:inline>
          </w:drawing>
        </w:r>
      </w:del>
    </w:p>
    <w:p w14:paraId="080E83AB" w14:textId="140DE74F" w:rsidR="004E67CE" w:rsidDel="0016582A" w:rsidRDefault="000842AB">
      <w:pPr>
        <w:rPr>
          <w:del w:id="1235" w:author="Benjamin Donald Clark" w:date="2024-04-04T15:44:00Z"/>
        </w:rPr>
      </w:pPr>
      <w:del w:id="1236" w:author="Benjamin Donald Clark" w:date="2024-04-04T15:44:00Z">
        <w:r w:rsidDel="0016582A">
          <w:br/>
          <w:delText>Figure Ginger zoomed: Violin plot of inorganic nitrogen application rates for Ginger by dataset. Y axes zoomed to better show the distribution of the data. First violin plot is the raw input data before any adjustments are made. The next five violin plots represent the data after various corrections are applied. The numbers at the bottom of the violin plots represent the number of records changed and the percentage of the data altered.  The final three violin plots are the data from the Cost of Cultivation and Soil Health Card Recommendations and SeedNet variety requirements datasets.</w:delText>
        </w:r>
      </w:del>
    </w:p>
    <w:p w14:paraId="2FDDE667" w14:textId="746F6E94" w:rsidR="004E67CE" w:rsidDel="0016582A" w:rsidRDefault="004E67CE">
      <w:pPr>
        <w:jc w:val="center"/>
        <w:rPr>
          <w:del w:id="1237" w:author="Benjamin Donald Clark" w:date="2024-04-04T15:44:00Z"/>
        </w:rPr>
      </w:pPr>
    </w:p>
    <w:p w14:paraId="6EDCC87E" w14:textId="6513E93F" w:rsidR="004E67CE" w:rsidDel="0016582A" w:rsidRDefault="000842AB">
      <w:pPr>
        <w:rPr>
          <w:del w:id="1238" w:author="Benjamin Donald Clark" w:date="2024-04-04T15:44:00Z"/>
        </w:rPr>
      </w:pPr>
      <w:del w:id="1239" w:author="Benjamin Donald Clark" w:date="2024-04-04T15:44:00Z">
        <w:r w:rsidDel="0016582A">
          <w:rPr>
            <w:noProof/>
          </w:rPr>
          <w:drawing>
            <wp:inline distT="0" distB="0" distL="0" distR="0" wp14:anchorId="7FCD74A9" wp14:editId="080185C3">
              <wp:extent cx="6480000" cy="540497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Ginger_box_full_log10_15x18.png"/>
                      <pic:cNvPicPr/>
                    </pic:nvPicPr>
                    <pic:blipFill>
                      <a:blip r:embed="rId96"/>
                      <a:stretch>
                        <a:fillRect/>
                      </a:stretch>
                    </pic:blipFill>
                    <pic:spPr>
                      <a:xfrm>
                        <a:off x="0" y="0"/>
                        <a:ext cx="6480000" cy="5404977"/>
                      </a:xfrm>
                      <a:prstGeom prst="rect">
                        <a:avLst/>
                      </a:prstGeom>
                    </pic:spPr>
                  </pic:pic>
                </a:graphicData>
              </a:graphic>
            </wp:inline>
          </w:drawing>
        </w:r>
        <w:r w:rsidDel="0016582A">
          <w:br/>
          <w:delText>Figure Ginger full scale: boxplot of inorganic nitrogen application rates for Ginger by dataset. Y axes full range of input data with a log10 scaled.</w:delText>
        </w:r>
      </w:del>
    </w:p>
    <w:p w14:paraId="27048A21" w14:textId="47E80A1A" w:rsidR="004E67CE" w:rsidDel="0016582A" w:rsidRDefault="004E67CE">
      <w:pPr>
        <w:rPr>
          <w:del w:id="1240" w:author="Benjamin Donald Clark" w:date="2024-04-04T15:44:00Z"/>
        </w:rPr>
        <w:sectPr w:rsidR="004E67CE" w:rsidDel="0016582A" w:rsidSect="005059FE">
          <w:pgSz w:w="12240" w:h="15840"/>
          <w:pgMar w:top="1440" w:right="1440" w:bottom="1440" w:left="1440" w:header="720" w:footer="720" w:gutter="0"/>
          <w:cols w:space="720"/>
          <w:docGrid w:linePitch="360"/>
        </w:sectPr>
      </w:pPr>
    </w:p>
    <w:p w14:paraId="7433CD4E" w14:textId="246AC7C8" w:rsidR="004E67CE" w:rsidDel="0016582A" w:rsidRDefault="000842AB">
      <w:pPr>
        <w:pStyle w:val="Heading2"/>
        <w:rPr>
          <w:del w:id="1241" w:author="Benjamin Donald Clark" w:date="2024-04-04T15:44:00Z"/>
        </w:rPr>
      </w:pPr>
      <w:del w:id="1242" w:author="Benjamin Donald Clark" w:date="2024-04-04T15:44:00Z">
        <w:r w:rsidDel="0016582A">
          <w:delText>Coriander</w:delText>
        </w:r>
      </w:del>
    </w:p>
    <w:p w14:paraId="025827D2" w14:textId="2F7F02AC" w:rsidR="004E67CE" w:rsidDel="0016582A" w:rsidRDefault="004E67CE">
      <w:pPr>
        <w:jc w:val="center"/>
        <w:rPr>
          <w:del w:id="1243" w:author="Benjamin Donald Clark" w:date="2024-04-04T15:44:00Z"/>
        </w:rPr>
      </w:pPr>
    </w:p>
    <w:p w14:paraId="0AFC47C8" w14:textId="7F2A6259" w:rsidR="004E67CE" w:rsidDel="0016582A" w:rsidRDefault="000842AB">
      <w:pPr>
        <w:rPr>
          <w:del w:id="1244" w:author="Benjamin Donald Clark" w:date="2024-04-04T15:44:00Z"/>
        </w:rPr>
      </w:pPr>
      <w:del w:id="1245" w:author="Benjamin Donald Clark" w:date="2024-04-04T15:44:00Z">
        <w:r w:rsidDel="0016582A">
          <w:rPr>
            <w:noProof/>
          </w:rPr>
          <w:drawing>
            <wp:inline distT="0" distB="0" distL="0" distR="0" wp14:anchorId="3D7541D0" wp14:editId="566A9656">
              <wp:extent cx="6480000" cy="540497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Coriander_zoomed_15x18.png"/>
                      <pic:cNvPicPr/>
                    </pic:nvPicPr>
                    <pic:blipFill>
                      <a:blip r:embed="rId97"/>
                      <a:stretch>
                        <a:fillRect/>
                      </a:stretch>
                    </pic:blipFill>
                    <pic:spPr>
                      <a:xfrm>
                        <a:off x="0" y="0"/>
                        <a:ext cx="6480000" cy="5404977"/>
                      </a:xfrm>
                      <a:prstGeom prst="rect">
                        <a:avLst/>
                      </a:prstGeom>
                    </pic:spPr>
                  </pic:pic>
                </a:graphicData>
              </a:graphic>
            </wp:inline>
          </w:drawing>
        </w:r>
      </w:del>
    </w:p>
    <w:p w14:paraId="0B5A88BF" w14:textId="5E0DF13B" w:rsidR="004E67CE" w:rsidDel="0016582A" w:rsidRDefault="000842AB">
      <w:pPr>
        <w:rPr>
          <w:del w:id="1246" w:author="Benjamin Donald Clark" w:date="2024-04-04T15:44:00Z"/>
        </w:rPr>
      </w:pPr>
      <w:del w:id="1247" w:author="Benjamin Donald Clark" w:date="2024-04-04T15:44:00Z">
        <w:r w:rsidDel="0016582A">
          <w:br/>
          <w:delText>Figure Coriander zoomed: Violin plot of inorganic nitrogen application rates for Coriander by dataset. Y axes zoomed to better show the distribution of the data. First violin plot is the raw input data before any adjustments are made. The next five violin plots represent the data after various corrections are applied. The numbers at the bottom of the violin plots represent the number of records changed and the percentage of the data altered.  The final three violin plots are the data from the Cost of Cultivation and Soil Health Card Recommendations and SeedNet variety requirements datasets.</w:delText>
        </w:r>
      </w:del>
    </w:p>
    <w:p w14:paraId="2B3CBDA1" w14:textId="57EC4C82" w:rsidR="004E67CE" w:rsidDel="0016582A" w:rsidRDefault="004E67CE">
      <w:pPr>
        <w:jc w:val="center"/>
        <w:rPr>
          <w:del w:id="1248" w:author="Benjamin Donald Clark" w:date="2024-04-04T15:44:00Z"/>
        </w:rPr>
      </w:pPr>
    </w:p>
    <w:p w14:paraId="54438130" w14:textId="0CC3DAF2" w:rsidR="004E67CE" w:rsidDel="0016582A" w:rsidRDefault="000842AB">
      <w:pPr>
        <w:rPr>
          <w:del w:id="1249" w:author="Benjamin Donald Clark" w:date="2024-04-04T15:44:00Z"/>
        </w:rPr>
      </w:pPr>
      <w:del w:id="1250" w:author="Benjamin Donald Clark" w:date="2024-04-04T15:44:00Z">
        <w:r w:rsidDel="0016582A">
          <w:rPr>
            <w:noProof/>
          </w:rPr>
          <w:drawing>
            <wp:inline distT="0" distB="0" distL="0" distR="0" wp14:anchorId="52164FE9" wp14:editId="3D048259">
              <wp:extent cx="6480000" cy="540497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Coriander_box_full_log10_15x18.png"/>
                      <pic:cNvPicPr/>
                    </pic:nvPicPr>
                    <pic:blipFill>
                      <a:blip r:embed="rId98"/>
                      <a:stretch>
                        <a:fillRect/>
                      </a:stretch>
                    </pic:blipFill>
                    <pic:spPr>
                      <a:xfrm>
                        <a:off x="0" y="0"/>
                        <a:ext cx="6480000" cy="5404977"/>
                      </a:xfrm>
                      <a:prstGeom prst="rect">
                        <a:avLst/>
                      </a:prstGeom>
                    </pic:spPr>
                  </pic:pic>
                </a:graphicData>
              </a:graphic>
            </wp:inline>
          </w:drawing>
        </w:r>
        <w:r w:rsidDel="0016582A">
          <w:br/>
          <w:delText>Figure Coriander full scale: boxplot of inorganic nitrogen application rates for Coriander by dataset. Y axes full range of input data with a log10 scaled.</w:delText>
        </w:r>
      </w:del>
    </w:p>
    <w:p w14:paraId="3CBFEE1F" w14:textId="50B33AC6" w:rsidR="004E67CE" w:rsidDel="0016582A" w:rsidRDefault="004E67CE">
      <w:pPr>
        <w:rPr>
          <w:del w:id="1251" w:author="Benjamin Donald Clark" w:date="2024-04-04T15:44:00Z"/>
        </w:rPr>
        <w:sectPr w:rsidR="004E67CE" w:rsidDel="0016582A" w:rsidSect="005059FE">
          <w:pgSz w:w="12240" w:h="15840"/>
          <w:pgMar w:top="1440" w:right="1440" w:bottom="1440" w:left="1440" w:header="720" w:footer="720" w:gutter="0"/>
          <w:cols w:space="720"/>
          <w:docGrid w:linePitch="360"/>
        </w:sectPr>
      </w:pPr>
    </w:p>
    <w:p w14:paraId="2A1EF361" w14:textId="5AB576D8" w:rsidR="004E67CE" w:rsidDel="0016582A" w:rsidRDefault="000842AB">
      <w:pPr>
        <w:pStyle w:val="Heading2"/>
        <w:rPr>
          <w:del w:id="1252" w:author="Benjamin Donald Clark" w:date="2024-04-04T15:44:00Z"/>
        </w:rPr>
      </w:pPr>
      <w:del w:id="1253" w:author="Benjamin Donald Clark" w:date="2024-04-04T15:44:00Z">
        <w:r w:rsidDel="0016582A">
          <w:delText>Tapioca</w:delText>
        </w:r>
      </w:del>
    </w:p>
    <w:p w14:paraId="006B9B19" w14:textId="7E9D24C4" w:rsidR="004E67CE" w:rsidDel="0016582A" w:rsidRDefault="004E67CE">
      <w:pPr>
        <w:jc w:val="center"/>
        <w:rPr>
          <w:del w:id="1254" w:author="Benjamin Donald Clark" w:date="2024-04-04T15:44:00Z"/>
        </w:rPr>
      </w:pPr>
    </w:p>
    <w:p w14:paraId="3B29ACCE" w14:textId="0AE76B6C" w:rsidR="004E67CE" w:rsidDel="0016582A" w:rsidRDefault="000842AB">
      <w:pPr>
        <w:rPr>
          <w:del w:id="1255" w:author="Benjamin Donald Clark" w:date="2024-04-04T15:44:00Z"/>
        </w:rPr>
      </w:pPr>
      <w:del w:id="1256" w:author="Benjamin Donald Clark" w:date="2024-04-04T15:44:00Z">
        <w:r w:rsidDel="0016582A">
          <w:rPr>
            <w:noProof/>
          </w:rPr>
          <w:drawing>
            <wp:inline distT="0" distB="0" distL="0" distR="0" wp14:anchorId="71096EF7" wp14:editId="11F2E362">
              <wp:extent cx="6480000" cy="540497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Tapioca_zoomed_15x18.png"/>
                      <pic:cNvPicPr/>
                    </pic:nvPicPr>
                    <pic:blipFill>
                      <a:blip r:embed="rId99"/>
                      <a:stretch>
                        <a:fillRect/>
                      </a:stretch>
                    </pic:blipFill>
                    <pic:spPr>
                      <a:xfrm>
                        <a:off x="0" y="0"/>
                        <a:ext cx="6480000" cy="5404977"/>
                      </a:xfrm>
                      <a:prstGeom prst="rect">
                        <a:avLst/>
                      </a:prstGeom>
                    </pic:spPr>
                  </pic:pic>
                </a:graphicData>
              </a:graphic>
            </wp:inline>
          </w:drawing>
        </w:r>
      </w:del>
    </w:p>
    <w:p w14:paraId="48D72072" w14:textId="5FDC065C" w:rsidR="004E67CE" w:rsidDel="0016582A" w:rsidRDefault="000842AB">
      <w:pPr>
        <w:rPr>
          <w:del w:id="1257" w:author="Benjamin Donald Clark" w:date="2024-04-04T15:44:00Z"/>
        </w:rPr>
      </w:pPr>
      <w:del w:id="1258" w:author="Benjamin Donald Clark" w:date="2024-04-04T15:44:00Z">
        <w:r w:rsidDel="0016582A">
          <w:br/>
          <w:delText>Figure Tapioca zoomed: Violin plot of inorganic nitrogen application rates for Tapioca by dataset. Y axes zoomed to better show the distribution of the data. First violin plot is the raw input data before any adjustments are made. The next five violin plots represent the data after various corrections are applied. The numbers at the bottom of the violin plots represent the number of records changed and the percentage of the data altered.  The final three violin plots are the data from the Cost of Cultivation and Soil Health Card Recommendations and SeedNet variety requirements datasets.</w:delText>
        </w:r>
      </w:del>
    </w:p>
    <w:p w14:paraId="000490E8" w14:textId="16ECD276" w:rsidR="004E67CE" w:rsidDel="0016582A" w:rsidRDefault="004E67CE">
      <w:pPr>
        <w:jc w:val="center"/>
        <w:rPr>
          <w:del w:id="1259" w:author="Benjamin Donald Clark" w:date="2024-04-04T15:44:00Z"/>
        </w:rPr>
      </w:pPr>
    </w:p>
    <w:p w14:paraId="4A37BF71" w14:textId="7CA451EC" w:rsidR="004E67CE" w:rsidDel="0016582A" w:rsidRDefault="000842AB">
      <w:pPr>
        <w:rPr>
          <w:del w:id="1260" w:author="Benjamin Donald Clark" w:date="2024-04-04T15:44:00Z"/>
        </w:rPr>
      </w:pPr>
      <w:del w:id="1261" w:author="Benjamin Donald Clark" w:date="2024-04-04T15:44:00Z">
        <w:r w:rsidDel="0016582A">
          <w:rPr>
            <w:noProof/>
          </w:rPr>
          <w:drawing>
            <wp:inline distT="0" distB="0" distL="0" distR="0" wp14:anchorId="2E09DE93" wp14:editId="4BAC7B2D">
              <wp:extent cx="6480000" cy="540497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Tapioca_box_full_log10_15x18.png"/>
                      <pic:cNvPicPr/>
                    </pic:nvPicPr>
                    <pic:blipFill>
                      <a:blip r:embed="rId100"/>
                      <a:stretch>
                        <a:fillRect/>
                      </a:stretch>
                    </pic:blipFill>
                    <pic:spPr>
                      <a:xfrm>
                        <a:off x="0" y="0"/>
                        <a:ext cx="6480000" cy="5404977"/>
                      </a:xfrm>
                      <a:prstGeom prst="rect">
                        <a:avLst/>
                      </a:prstGeom>
                    </pic:spPr>
                  </pic:pic>
                </a:graphicData>
              </a:graphic>
            </wp:inline>
          </w:drawing>
        </w:r>
        <w:r w:rsidDel="0016582A">
          <w:br/>
          <w:delText>Figure Tapioca full scale: boxplot of inorganic nitrogen application rates for Tapioca by dataset. Y axes full range of input data with a log10 scaled.</w:delText>
        </w:r>
      </w:del>
    </w:p>
    <w:p w14:paraId="57B81D81" w14:textId="46E7CB63" w:rsidR="004E67CE" w:rsidDel="0016582A" w:rsidRDefault="004E67CE">
      <w:pPr>
        <w:rPr>
          <w:del w:id="1262" w:author="Benjamin Donald Clark" w:date="2024-04-04T15:44:00Z"/>
        </w:rPr>
        <w:sectPr w:rsidR="004E67CE" w:rsidDel="0016582A" w:rsidSect="005059FE">
          <w:pgSz w:w="12240" w:h="15840"/>
          <w:pgMar w:top="1440" w:right="1440" w:bottom="1440" w:left="1440" w:header="720" w:footer="720" w:gutter="0"/>
          <w:cols w:space="720"/>
          <w:docGrid w:linePitch="360"/>
        </w:sectPr>
      </w:pPr>
    </w:p>
    <w:p w14:paraId="4D50C231" w14:textId="46EB9D84" w:rsidR="004E67CE" w:rsidDel="0016582A" w:rsidRDefault="000842AB">
      <w:pPr>
        <w:pStyle w:val="Heading2"/>
        <w:rPr>
          <w:del w:id="1263" w:author="Benjamin Donald Clark" w:date="2024-04-04T15:44:00Z"/>
        </w:rPr>
      </w:pPr>
      <w:del w:id="1264" w:author="Benjamin Donald Clark" w:date="2024-04-04T15:44:00Z">
        <w:r w:rsidDel="0016582A">
          <w:delText>Dry chillies</w:delText>
        </w:r>
      </w:del>
    </w:p>
    <w:p w14:paraId="2E36B3F5" w14:textId="5806B0C9" w:rsidR="004E67CE" w:rsidDel="0016582A" w:rsidRDefault="004E67CE">
      <w:pPr>
        <w:jc w:val="center"/>
        <w:rPr>
          <w:del w:id="1265" w:author="Benjamin Donald Clark" w:date="2024-04-04T15:44:00Z"/>
        </w:rPr>
      </w:pPr>
    </w:p>
    <w:p w14:paraId="03A295E6" w14:textId="2531B26E" w:rsidR="004E67CE" w:rsidDel="0016582A" w:rsidRDefault="000842AB">
      <w:pPr>
        <w:rPr>
          <w:del w:id="1266" w:author="Benjamin Donald Clark" w:date="2024-04-04T15:44:00Z"/>
        </w:rPr>
      </w:pPr>
      <w:del w:id="1267" w:author="Benjamin Donald Clark" w:date="2024-04-04T15:44:00Z">
        <w:r w:rsidDel="0016582A">
          <w:rPr>
            <w:noProof/>
          </w:rPr>
          <w:drawing>
            <wp:inline distT="0" distB="0" distL="0" distR="0" wp14:anchorId="32FE5C05" wp14:editId="631CEA28">
              <wp:extent cx="6480000" cy="540497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Dry chillies_zoomed_15x18.png"/>
                      <pic:cNvPicPr/>
                    </pic:nvPicPr>
                    <pic:blipFill>
                      <a:blip r:embed="rId101"/>
                      <a:stretch>
                        <a:fillRect/>
                      </a:stretch>
                    </pic:blipFill>
                    <pic:spPr>
                      <a:xfrm>
                        <a:off x="0" y="0"/>
                        <a:ext cx="6480000" cy="5404977"/>
                      </a:xfrm>
                      <a:prstGeom prst="rect">
                        <a:avLst/>
                      </a:prstGeom>
                    </pic:spPr>
                  </pic:pic>
                </a:graphicData>
              </a:graphic>
            </wp:inline>
          </w:drawing>
        </w:r>
      </w:del>
    </w:p>
    <w:p w14:paraId="0F5D4E82" w14:textId="78E3A046" w:rsidR="004E67CE" w:rsidDel="0016582A" w:rsidRDefault="000842AB">
      <w:pPr>
        <w:rPr>
          <w:del w:id="1268" w:author="Benjamin Donald Clark" w:date="2024-04-04T15:44:00Z"/>
        </w:rPr>
      </w:pPr>
      <w:del w:id="1269" w:author="Benjamin Donald Clark" w:date="2024-04-04T15:44:00Z">
        <w:r w:rsidDel="0016582A">
          <w:br/>
          <w:delText>Figure Dry chillies zoomed: Violin plot of inorganic nitrogen application rates for Dry chillies by dataset. Y axes zoomed to better show the distribution of the data. First violin plot is the raw input data before any adjustments are made. The next five violin plots represent the data after various corrections are applied. The numbers at the bottom of the violin plots represent the number of records changed and the percentage of the data altered.  The final three violin plots are the data from the Cost of Cultivation and Soil Health Card Recommendations and SeedNet variety requirements datasets.</w:delText>
        </w:r>
      </w:del>
    </w:p>
    <w:p w14:paraId="09997C50" w14:textId="4F8895D7" w:rsidR="004E67CE" w:rsidDel="0016582A" w:rsidRDefault="004E67CE">
      <w:pPr>
        <w:jc w:val="center"/>
        <w:rPr>
          <w:del w:id="1270" w:author="Benjamin Donald Clark" w:date="2024-04-04T15:44:00Z"/>
        </w:rPr>
      </w:pPr>
    </w:p>
    <w:p w14:paraId="6042CD8C" w14:textId="488099D9" w:rsidR="004E67CE" w:rsidDel="0016582A" w:rsidRDefault="000842AB">
      <w:pPr>
        <w:rPr>
          <w:del w:id="1271" w:author="Benjamin Donald Clark" w:date="2024-04-04T15:44:00Z"/>
        </w:rPr>
      </w:pPr>
      <w:del w:id="1272" w:author="Benjamin Donald Clark" w:date="2024-04-04T15:44:00Z">
        <w:r w:rsidDel="0016582A">
          <w:rPr>
            <w:noProof/>
          </w:rPr>
          <w:drawing>
            <wp:inline distT="0" distB="0" distL="0" distR="0" wp14:anchorId="674FDF2A" wp14:editId="7E3137E7">
              <wp:extent cx="6480000" cy="540497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Dry chillies_box_full_log10_15x18.png"/>
                      <pic:cNvPicPr/>
                    </pic:nvPicPr>
                    <pic:blipFill>
                      <a:blip r:embed="rId102"/>
                      <a:stretch>
                        <a:fillRect/>
                      </a:stretch>
                    </pic:blipFill>
                    <pic:spPr>
                      <a:xfrm>
                        <a:off x="0" y="0"/>
                        <a:ext cx="6480000" cy="5404977"/>
                      </a:xfrm>
                      <a:prstGeom prst="rect">
                        <a:avLst/>
                      </a:prstGeom>
                    </pic:spPr>
                  </pic:pic>
                </a:graphicData>
              </a:graphic>
            </wp:inline>
          </w:drawing>
        </w:r>
        <w:r w:rsidDel="0016582A">
          <w:br/>
          <w:delText>Figure Dry chillies full scale: boxplot of inorganic nitrogen application rates for Dry chillies by dataset. Y axes full range of input data with a log10 scaled.</w:delText>
        </w:r>
      </w:del>
    </w:p>
    <w:p w14:paraId="7DD44E72" w14:textId="089AE942" w:rsidR="004E67CE" w:rsidDel="0016582A" w:rsidRDefault="004E67CE">
      <w:pPr>
        <w:rPr>
          <w:del w:id="1273" w:author="Benjamin Donald Clark" w:date="2024-04-04T15:44:00Z"/>
        </w:rPr>
        <w:sectPr w:rsidR="004E67CE" w:rsidDel="0016582A" w:rsidSect="005059FE">
          <w:pgSz w:w="12240" w:h="15840"/>
          <w:pgMar w:top="1440" w:right="1440" w:bottom="1440" w:left="1440" w:header="720" w:footer="720" w:gutter="0"/>
          <w:cols w:space="720"/>
          <w:docGrid w:linePitch="360"/>
        </w:sectPr>
      </w:pPr>
    </w:p>
    <w:p w14:paraId="54D25C68" w14:textId="00555A35" w:rsidR="004E67CE" w:rsidDel="0016582A" w:rsidRDefault="000842AB">
      <w:pPr>
        <w:pStyle w:val="Heading2"/>
        <w:rPr>
          <w:del w:id="1274" w:author="Benjamin Donald Clark" w:date="2024-04-04T15:44:00Z"/>
        </w:rPr>
      </w:pPr>
      <w:commentRangeStart w:id="1275"/>
      <w:del w:id="1276" w:author="Benjamin Donald Clark" w:date="2024-04-04T15:44:00Z">
        <w:r w:rsidDel="0016582A">
          <w:delText>Mesta</w:delText>
        </w:r>
        <w:commentRangeEnd w:id="1275"/>
        <w:r w:rsidR="002F7B90" w:rsidRPr="00E21EA3" w:rsidDel="0016582A">
          <w:rPr>
            <w:sz w:val="24"/>
            <w:szCs w:val="24"/>
            <w:rPrChange w:id="1277" w:author="Benjamin Donald Clark" w:date="2024-04-18T10:57:00Z">
              <w:rPr>
                <w:rStyle w:val="CommentReference"/>
              </w:rPr>
            </w:rPrChange>
          </w:rPr>
          <w:commentReference w:id="1275"/>
        </w:r>
      </w:del>
    </w:p>
    <w:p w14:paraId="252FD853" w14:textId="65725DB2" w:rsidR="004E67CE" w:rsidDel="0016582A" w:rsidRDefault="004E67CE">
      <w:pPr>
        <w:jc w:val="center"/>
        <w:rPr>
          <w:del w:id="1278" w:author="Benjamin Donald Clark" w:date="2024-04-04T15:44:00Z"/>
        </w:rPr>
      </w:pPr>
    </w:p>
    <w:p w14:paraId="378ABA20" w14:textId="43606620" w:rsidR="004E67CE" w:rsidDel="0016582A" w:rsidRDefault="000842AB">
      <w:pPr>
        <w:rPr>
          <w:del w:id="1279" w:author="Benjamin Donald Clark" w:date="2024-04-04T15:44:00Z"/>
        </w:rPr>
      </w:pPr>
      <w:del w:id="1280" w:author="Benjamin Donald Clark" w:date="2024-04-04T15:44:00Z">
        <w:r w:rsidDel="0016582A">
          <w:rPr>
            <w:noProof/>
          </w:rPr>
          <w:drawing>
            <wp:inline distT="0" distB="0" distL="0" distR="0" wp14:anchorId="413A9D77" wp14:editId="00B7C483">
              <wp:extent cx="6480000" cy="540497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Mesta_zoomed_15x18.png"/>
                      <pic:cNvPicPr/>
                    </pic:nvPicPr>
                    <pic:blipFill>
                      <a:blip r:embed="rId103"/>
                      <a:stretch>
                        <a:fillRect/>
                      </a:stretch>
                    </pic:blipFill>
                    <pic:spPr>
                      <a:xfrm>
                        <a:off x="0" y="0"/>
                        <a:ext cx="6480000" cy="5404977"/>
                      </a:xfrm>
                      <a:prstGeom prst="rect">
                        <a:avLst/>
                      </a:prstGeom>
                    </pic:spPr>
                  </pic:pic>
                </a:graphicData>
              </a:graphic>
            </wp:inline>
          </w:drawing>
        </w:r>
      </w:del>
    </w:p>
    <w:p w14:paraId="60132C86" w14:textId="4C7F2FBE" w:rsidR="004E67CE" w:rsidDel="0016582A" w:rsidRDefault="000842AB">
      <w:pPr>
        <w:rPr>
          <w:del w:id="1281" w:author="Benjamin Donald Clark" w:date="2024-04-04T15:44:00Z"/>
        </w:rPr>
      </w:pPr>
      <w:del w:id="1282" w:author="Benjamin Donald Clark" w:date="2024-04-04T15:44:00Z">
        <w:r w:rsidDel="0016582A">
          <w:br/>
          <w:delText>Figure Mesta zoomed: Violin plot of inorganic nitrogen application rates for Mesta by dataset. Y axes zoomed to better show the distribution of the data. First violin plot is the raw input data before any adjustments are made. The next five violin plots represent the data after various corrections are applied. The numbers at the bottom of the violin plots represent the number of records changed and the percentage of the data altered.  The final three violin plots are the data from the Cost of Cultivation and Soil Health Card Recommendations and SeedNet variety requirements datasets.</w:delText>
        </w:r>
      </w:del>
    </w:p>
    <w:p w14:paraId="5A9FF4C8" w14:textId="46576723" w:rsidR="004E67CE" w:rsidDel="0016582A" w:rsidRDefault="004E67CE">
      <w:pPr>
        <w:jc w:val="center"/>
        <w:rPr>
          <w:del w:id="1283" w:author="Benjamin Donald Clark" w:date="2024-04-04T15:44:00Z"/>
        </w:rPr>
      </w:pPr>
    </w:p>
    <w:p w14:paraId="457E9045" w14:textId="6715373A" w:rsidR="004E67CE" w:rsidDel="0016582A" w:rsidRDefault="000842AB">
      <w:pPr>
        <w:rPr>
          <w:del w:id="1284" w:author="Benjamin Donald Clark" w:date="2024-04-04T15:44:00Z"/>
        </w:rPr>
      </w:pPr>
      <w:del w:id="1285" w:author="Benjamin Donald Clark" w:date="2024-04-04T15:44:00Z">
        <w:r w:rsidDel="0016582A">
          <w:rPr>
            <w:noProof/>
          </w:rPr>
          <w:drawing>
            <wp:inline distT="0" distB="0" distL="0" distR="0" wp14:anchorId="24FA86BF" wp14:editId="3A1006DC">
              <wp:extent cx="6480000" cy="540497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Mesta_box_full_log10_15x18.png"/>
                      <pic:cNvPicPr/>
                    </pic:nvPicPr>
                    <pic:blipFill>
                      <a:blip r:embed="rId104"/>
                      <a:stretch>
                        <a:fillRect/>
                      </a:stretch>
                    </pic:blipFill>
                    <pic:spPr>
                      <a:xfrm>
                        <a:off x="0" y="0"/>
                        <a:ext cx="6480000" cy="5404977"/>
                      </a:xfrm>
                      <a:prstGeom prst="rect">
                        <a:avLst/>
                      </a:prstGeom>
                    </pic:spPr>
                  </pic:pic>
                </a:graphicData>
              </a:graphic>
            </wp:inline>
          </w:drawing>
        </w:r>
        <w:r w:rsidDel="0016582A">
          <w:br/>
          <w:delText>Figure Mesta full scale: boxplot of inorganic nitrogen application rates for Mesta by dataset. Y axes full range of input data with a log10 scaled.</w:delText>
        </w:r>
      </w:del>
    </w:p>
    <w:p w14:paraId="23718B53" w14:textId="33F48EFA" w:rsidR="004E67CE" w:rsidDel="0016582A" w:rsidRDefault="004E67CE">
      <w:pPr>
        <w:rPr>
          <w:del w:id="1286" w:author="Benjamin Donald Clark" w:date="2024-04-04T15:44:00Z"/>
        </w:rPr>
        <w:sectPr w:rsidR="004E67CE" w:rsidDel="0016582A" w:rsidSect="005059FE">
          <w:pgSz w:w="12240" w:h="15840"/>
          <w:pgMar w:top="1440" w:right="1440" w:bottom="1440" w:left="1440" w:header="720" w:footer="720" w:gutter="0"/>
          <w:cols w:space="720"/>
          <w:docGrid w:linePitch="360"/>
        </w:sectPr>
      </w:pPr>
    </w:p>
    <w:p w14:paraId="55FAA3FA" w14:textId="565D3EB0" w:rsidR="004E67CE" w:rsidDel="0016582A" w:rsidRDefault="000842AB">
      <w:pPr>
        <w:pStyle w:val="Heading2"/>
        <w:rPr>
          <w:del w:id="1287" w:author="Benjamin Donald Clark" w:date="2024-04-04T15:44:00Z"/>
        </w:rPr>
      </w:pPr>
      <w:del w:id="1288" w:author="Benjamin Donald Clark" w:date="2024-04-04T15:44:00Z">
        <w:r w:rsidDel="0016582A">
          <w:delText>Small millets</w:delText>
        </w:r>
      </w:del>
    </w:p>
    <w:p w14:paraId="0B7189D6" w14:textId="523ACC5D" w:rsidR="004E67CE" w:rsidDel="0016582A" w:rsidRDefault="004E67CE">
      <w:pPr>
        <w:jc w:val="center"/>
        <w:rPr>
          <w:del w:id="1289" w:author="Benjamin Donald Clark" w:date="2024-04-04T15:44:00Z"/>
        </w:rPr>
      </w:pPr>
    </w:p>
    <w:p w14:paraId="1DC18C51" w14:textId="6B628CA0" w:rsidR="004E67CE" w:rsidDel="0016582A" w:rsidRDefault="000842AB">
      <w:pPr>
        <w:rPr>
          <w:del w:id="1290" w:author="Benjamin Donald Clark" w:date="2024-04-04T15:44:00Z"/>
        </w:rPr>
      </w:pPr>
      <w:del w:id="1291" w:author="Benjamin Donald Clark" w:date="2024-04-04T15:44:00Z">
        <w:r w:rsidDel="0016582A">
          <w:rPr>
            <w:noProof/>
          </w:rPr>
          <w:drawing>
            <wp:inline distT="0" distB="0" distL="0" distR="0" wp14:anchorId="13E3F11E" wp14:editId="2AA5B6C2">
              <wp:extent cx="6480000" cy="540497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Small millets_zoomed_15x18.png"/>
                      <pic:cNvPicPr/>
                    </pic:nvPicPr>
                    <pic:blipFill>
                      <a:blip r:embed="rId105"/>
                      <a:stretch>
                        <a:fillRect/>
                      </a:stretch>
                    </pic:blipFill>
                    <pic:spPr>
                      <a:xfrm>
                        <a:off x="0" y="0"/>
                        <a:ext cx="6480000" cy="5404977"/>
                      </a:xfrm>
                      <a:prstGeom prst="rect">
                        <a:avLst/>
                      </a:prstGeom>
                    </pic:spPr>
                  </pic:pic>
                </a:graphicData>
              </a:graphic>
            </wp:inline>
          </w:drawing>
        </w:r>
      </w:del>
    </w:p>
    <w:p w14:paraId="2530D465" w14:textId="20B750B7" w:rsidR="004E67CE" w:rsidDel="0016582A" w:rsidRDefault="000842AB">
      <w:pPr>
        <w:rPr>
          <w:del w:id="1292" w:author="Benjamin Donald Clark" w:date="2024-04-04T15:44:00Z"/>
        </w:rPr>
      </w:pPr>
      <w:del w:id="1293" w:author="Benjamin Donald Clark" w:date="2024-04-04T15:44:00Z">
        <w:r w:rsidDel="0016582A">
          <w:br/>
          <w:delText>Figure Small millets zoomed: Violin plot of inorganic nitrogen application rates for Small millets by dataset. Y axes zoomed to better show the distribution of the data. First violin plot is the raw input data before any adjustments are made. The next five violin plots represent the data after various corrections are applied. The numbers at the bottom of the violin plots represent the number of records changed and the percentage of the data altered.  The final three violin plots are the data from the Cost of Cultivation and Soil Health Card Recommendations and SeedNet variety requirements datasets.</w:delText>
        </w:r>
      </w:del>
    </w:p>
    <w:p w14:paraId="5D50FFC8" w14:textId="33A041A4" w:rsidR="004E67CE" w:rsidDel="0016582A" w:rsidRDefault="004E67CE">
      <w:pPr>
        <w:jc w:val="center"/>
        <w:rPr>
          <w:del w:id="1294" w:author="Benjamin Donald Clark" w:date="2024-04-04T15:44:00Z"/>
        </w:rPr>
      </w:pPr>
    </w:p>
    <w:p w14:paraId="07717460" w14:textId="6ED4215A" w:rsidR="004E67CE" w:rsidDel="0016582A" w:rsidRDefault="000842AB">
      <w:pPr>
        <w:rPr>
          <w:del w:id="1295" w:author="Benjamin Donald Clark" w:date="2024-04-04T15:44:00Z"/>
        </w:rPr>
      </w:pPr>
      <w:del w:id="1296" w:author="Benjamin Donald Clark" w:date="2024-04-04T15:44:00Z">
        <w:r w:rsidDel="0016582A">
          <w:rPr>
            <w:noProof/>
          </w:rPr>
          <w:drawing>
            <wp:inline distT="0" distB="0" distL="0" distR="0" wp14:anchorId="3261066C" wp14:editId="4F401DD2">
              <wp:extent cx="6480000" cy="540497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Small millets_box_full_log10_15x18.png"/>
                      <pic:cNvPicPr/>
                    </pic:nvPicPr>
                    <pic:blipFill>
                      <a:blip r:embed="rId106"/>
                      <a:stretch>
                        <a:fillRect/>
                      </a:stretch>
                    </pic:blipFill>
                    <pic:spPr>
                      <a:xfrm>
                        <a:off x="0" y="0"/>
                        <a:ext cx="6480000" cy="5404977"/>
                      </a:xfrm>
                      <a:prstGeom prst="rect">
                        <a:avLst/>
                      </a:prstGeom>
                    </pic:spPr>
                  </pic:pic>
                </a:graphicData>
              </a:graphic>
            </wp:inline>
          </w:drawing>
        </w:r>
        <w:r w:rsidDel="0016582A">
          <w:br/>
          <w:delText>Figure Small millets full scale: boxplot of inorganic nitrogen application rates for Small millets by dataset. Y axes full range of input data with a log10 scaled.</w:delText>
        </w:r>
      </w:del>
    </w:p>
    <w:p w14:paraId="268A3CC0" w14:textId="5B107DCB" w:rsidR="004E67CE" w:rsidDel="0016582A" w:rsidRDefault="004E67CE">
      <w:pPr>
        <w:rPr>
          <w:del w:id="1297" w:author="Benjamin Donald Clark" w:date="2024-04-04T15:44:00Z"/>
        </w:rPr>
        <w:sectPr w:rsidR="004E67CE" w:rsidDel="0016582A" w:rsidSect="005059FE">
          <w:pgSz w:w="12240" w:h="15840"/>
          <w:pgMar w:top="1440" w:right="1440" w:bottom="1440" w:left="1440" w:header="720" w:footer="720" w:gutter="0"/>
          <w:cols w:space="720"/>
          <w:docGrid w:linePitch="360"/>
        </w:sectPr>
      </w:pPr>
    </w:p>
    <w:p w14:paraId="20495C3B" w14:textId="58951AA5" w:rsidR="004E67CE" w:rsidDel="0016582A" w:rsidRDefault="000842AB">
      <w:pPr>
        <w:pStyle w:val="Heading2"/>
        <w:rPr>
          <w:del w:id="1298" w:author="Benjamin Donald Clark" w:date="2024-04-04T15:44:00Z"/>
        </w:rPr>
      </w:pPr>
      <w:del w:id="1299" w:author="Benjamin Donald Clark" w:date="2024-04-04T15:44:00Z">
        <w:r w:rsidDel="0016582A">
          <w:delText>Cardamom</w:delText>
        </w:r>
      </w:del>
    </w:p>
    <w:p w14:paraId="39640C0A" w14:textId="6B2C076D" w:rsidR="004E67CE" w:rsidDel="0016582A" w:rsidRDefault="004E67CE">
      <w:pPr>
        <w:jc w:val="center"/>
        <w:rPr>
          <w:del w:id="1300" w:author="Benjamin Donald Clark" w:date="2024-04-04T15:44:00Z"/>
        </w:rPr>
      </w:pPr>
    </w:p>
    <w:p w14:paraId="4E2EB5D9" w14:textId="5C829C2C" w:rsidR="004E67CE" w:rsidDel="0016582A" w:rsidRDefault="000842AB">
      <w:pPr>
        <w:rPr>
          <w:del w:id="1301" w:author="Benjamin Donald Clark" w:date="2024-04-04T15:44:00Z"/>
        </w:rPr>
      </w:pPr>
      <w:del w:id="1302" w:author="Benjamin Donald Clark" w:date="2024-04-04T15:44:00Z">
        <w:r w:rsidDel="0016582A">
          <w:rPr>
            <w:noProof/>
          </w:rPr>
          <w:drawing>
            <wp:inline distT="0" distB="0" distL="0" distR="0" wp14:anchorId="69C4F128" wp14:editId="43646CA3">
              <wp:extent cx="6480000" cy="540497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Cardamom_zoomed_15x18.png"/>
                      <pic:cNvPicPr/>
                    </pic:nvPicPr>
                    <pic:blipFill>
                      <a:blip r:embed="rId107"/>
                      <a:stretch>
                        <a:fillRect/>
                      </a:stretch>
                    </pic:blipFill>
                    <pic:spPr>
                      <a:xfrm>
                        <a:off x="0" y="0"/>
                        <a:ext cx="6480000" cy="5404977"/>
                      </a:xfrm>
                      <a:prstGeom prst="rect">
                        <a:avLst/>
                      </a:prstGeom>
                    </pic:spPr>
                  </pic:pic>
                </a:graphicData>
              </a:graphic>
            </wp:inline>
          </w:drawing>
        </w:r>
      </w:del>
    </w:p>
    <w:p w14:paraId="710313FB" w14:textId="588779CA" w:rsidR="004E67CE" w:rsidDel="0016582A" w:rsidRDefault="000842AB">
      <w:pPr>
        <w:rPr>
          <w:del w:id="1303" w:author="Benjamin Donald Clark" w:date="2024-04-04T15:44:00Z"/>
        </w:rPr>
      </w:pPr>
      <w:del w:id="1304" w:author="Benjamin Donald Clark" w:date="2024-04-04T15:44:00Z">
        <w:r w:rsidDel="0016582A">
          <w:br/>
          <w:delText>Figure Cardamom zoomed: Violin plot of inorganic nitrogen application rates for Cardamom by dataset. Y axes zoomed to better show the distribution of the data. First violin plot is the raw input data before any adjustments are made. The next five violin plots represent the data after various corrections are applied. The numbers at the bottom of the violin plots represent the number of records changed and the percentage of the data altered.  The final three violin plots are the data from the Cost of Cultivation and Soil Health Card Recommendations and SeedNet variety requirements datasets.</w:delText>
        </w:r>
      </w:del>
    </w:p>
    <w:p w14:paraId="1E226F55" w14:textId="60582800" w:rsidR="004E67CE" w:rsidDel="0016582A" w:rsidRDefault="004E67CE">
      <w:pPr>
        <w:jc w:val="center"/>
        <w:rPr>
          <w:del w:id="1305" w:author="Benjamin Donald Clark" w:date="2024-04-04T15:44:00Z"/>
        </w:rPr>
      </w:pPr>
    </w:p>
    <w:p w14:paraId="2A15E021" w14:textId="1511C0C9" w:rsidR="004E67CE" w:rsidDel="0016582A" w:rsidRDefault="000842AB">
      <w:pPr>
        <w:rPr>
          <w:del w:id="1306" w:author="Benjamin Donald Clark" w:date="2024-04-04T15:44:00Z"/>
        </w:rPr>
      </w:pPr>
      <w:del w:id="1307" w:author="Benjamin Donald Clark" w:date="2024-04-04T15:44:00Z">
        <w:r w:rsidDel="0016582A">
          <w:rPr>
            <w:noProof/>
          </w:rPr>
          <w:drawing>
            <wp:inline distT="0" distB="0" distL="0" distR="0" wp14:anchorId="7EA892A3" wp14:editId="240E66DC">
              <wp:extent cx="6480000" cy="540497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Cardamom_box_full_log10_15x18.png"/>
                      <pic:cNvPicPr/>
                    </pic:nvPicPr>
                    <pic:blipFill>
                      <a:blip r:embed="rId108"/>
                      <a:stretch>
                        <a:fillRect/>
                      </a:stretch>
                    </pic:blipFill>
                    <pic:spPr>
                      <a:xfrm>
                        <a:off x="0" y="0"/>
                        <a:ext cx="6480000" cy="5404977"/>
                      </a:xfrm>
                      <a:prstGeom prst="rect">
                        <a:avLst/>
                      </a:prstGeom>
                    </pic:spPr>
                  </pic:pic>
                </a:graphicData>
              </a:graphic>
            </wp:inline>
          </w:drawing>
        </w:r>
        <w:r w:rsidDel="0016582A">
          <w:br/>
          <w:delText>Figure Cardamom full scale: boxplot of inorganic nitrogen application rates for Cardamom by dataset. Y axes full range of input data with a log10 scaled.</w:delText>
        </w:r>
      </w:del>
    </w:p>
    <w:p w14:paraId="24441A12" w14:textId="651D8EE6" w:rsidR="004E67CE" w:rsidDel="0016582A" w:rsidRDefault="004E67CE">
      <w:pPr>
        <w:rPr>
          <w:del w:id="1308" w:author="Benjamin Donald Clark" w:date="2024-04-04T15:44:00Z"/>
        </w:rPr>
        <w:sectPr w:rsidR="004E67CE" w:rsidDel="0016582A" w:rsidSect="005059FE">
          <w:pgSz w:w="12240" w:h="15840"/>
          <w:pgMar w:top="1440" w:right="1440" w:bottom="1440" w:left="1440" w:header="720" w:footer="720" w:gutter="0"/>
          <w:cols w:space="720"/>
          <w:docGrid w:linePitch="360"/>
        </w:sectPr>
      </w:pPr>
    </w:p>
    <w:p w14:paraId="63A8F456" w14:textId="4ED75F1B" w:rsidR="004E67CE" w:rsidDel="0016582A" w:rsidRDefault="000842AB">
      <w:pPr>
        <w:pStyle w:val="Heading2"/>
        <w:rPr>
          <w:del w:id="1309" w:author="Benjamin Donald Clark" w:date="2024-04-04T15:44:00Z"/>
        </w:rPr>
      </w:pPr>
      <w:del w:id="1310" w:author="Benjamin Donald Clark" w:date="2024-04-04T15:44:00Z">
        <w:r w:rsidDel="0016582A">
          <w:delText>Moth</w:delText>
        </w:r>
      </w:del>
    </w:p>
    <w:p w14:paraId="63B2723D" w14:textId="3768608E" w:rsidR="004E67CE" w:rsidDel="0016582A" w:rsidRDefault="004E67CE">
      <w:pPr>
        <w:jc w:val="center"/>
        <w:rPr>
          <w:del w:id="1311" w:author="Benjamin Donald Clark" w:date="2024-04-04T15:44:00Z"/>
        </w:rPr>
      </w:pPr>
    </w:p>
    <w:p w14:paraId="4FD576AF" w14:textId="23890FC7" w:rsidR="004E67CE" w:rsidDel="0016582A" w:rsidRDefault="000842AB">
      <w:pPr>
        <w:rPr>
          <w:del w:id="1312" w:author="Benjamin Donald Clark" w:date="2024-04-04T15:44:00Z"/>
        </w:rPr>
      </w:pPr>
      <w:del w:id="1313" w:author="Benjamin Donald Clark" w:date="2024-04-04T15:44:00Z">
        <w:r w:rsidDel="0016582A">
          <w:rPr>
            <w:noProof/>
          </w:rPr>
          <w:drawing>
            <wp:inline distT="0" distB="0" distL="0" distR="0" wp14:anchorId="578CD246" wp14:editId="506BA4CA">
              <wp:extent cx="6480000" cy="540497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Moth_zoomed_15x18.png"/>
                      <pic:cNvPicPr/>
                    </pic:nvPicPr>
                    <pic:blipFill>
                      <a:blip r:embed="rId109"/>
                      <a:stretch>
                        <a:fillRect/>
                      </a:stretch>
                    </pic:blipFill>
                    <pic:spPr>
                      <a:xfrm>
                        <a:off x="0" y="0"/>
                        <a:ext cx="6480000" cy="5404977"/>
                      </a:xfrm>
                      <a:prstGeom prst="rect">
                        <a:avLst/>
                      </a:prstGeom>
                    </pic:spPr>
                  </pic:pic>
                </a:graphicData>
              </a:graphic>
            </wp:inline>
          </w:drawing>
        </w:r>
      </w:del>
    </w:p>
    <w:p w14:paraId="4B370053" w14:textId="0B23BA64" w:rsidR="004E67CE" w:rsidDel="0016582A" w:rsidRDefault="000842AB">
      <w:pPr>
        <w:rPr>
          <w:del w:id="1314" w:author="Benjamin Donald Clark" w:date="2024-04-04T15:44:00Z"/>
        </w:rPr>
      </w:pPr>
      <w:del w:id="1315" w:author="Benjamin Donald Clark" w:date="2024-04-04T15:44:00Z">
        <w:r w:rsidDel="0016582A">
          <w:br/>
          <w:delText>Figure Moth zoomed: Violin plot of inorganic nitrogen application rates for Moth by dataset. Y axes zoomed to better show the distribution of the data. First violin plot is the raw input data before any adjustments are made. The next five violin plots represent the data after various corrections are applied. The numbers at the bottom of the violin plots represent the number of records changed and the percentage of the data altered.  The final three violin plots are the data from the Cost of Cultivation and Soil Health Card Recommendations and SeedNet variety requirements datasets.</w:delText>
        </w:r>
      </w:del>
    </w:p>
    <w:p w14:paraId="18144772" w14:textId="74B23C42" w:rsidR="004E67CE" w:rsidDel="0016582A" w:rsidRDefault="004E67CE">
      <w:pPr>
        <w:jc w:val="center"/>
        <w:rPr>
          <w:del w:id="1316" w:author="Benjamin Donald Clark" w:date="2024-04-04T15:44:00Z"/>
        </w:rPr>
      </w:pPr>
    </w:p>
    <w:p w14:paraId="5D05AB57" w14:textId="27F7005E" w:rsidR="004E67CE" w:rsidDel="0016582A" w:rsidRDefault="000842AB">
      <w:pPr>
        <w:rPr>
          <w:del w:id="1317" w:author="Benjamin Donald Clark" w:date="2024-04-04T15:44:00Z"/>
        </w:rPr>
      </w:pPr>
      <w:del w:id="1318" w:author="Benjamin Donald Clark" w:date="2024-04-04T15:44:00Z">
        <w:r w:rsidDel="0016582A">
          <w:rPr>
            <w:noProof/>
          </w:rPr>
          <w:drawing>
            <wp:inline distT="0" distB="0" distL="0" distR="0" wp14:anchorId="4C9DBFA9" wp14:editId="5ACE8DE9">
              <wp:extent cx="6480000" cy="540497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Moth_box_full_log10_15x18.png"/>
                      <pic:cNvPicPr/>
                    </pic:nvPicPr>
                    <pic:blipFill>
                      <a:blip r:embed="rId110"/>
                      <a:stretch>
                        <a:fillRect/>
                      </a:stretch>
                    </pic:blipFill>
                    <pic:spPr>
                      <a:xfrm>
                        <a:off x="0" y="0"/>
                        <a:ext cx="6480000" cy="5404977"/>
                      </a:xfrm>
                      <a:prstGeom prst="rect">
                        <a:avLst/>
                      </a:prstGeom>
                    </pic:spPr>
                  </pic:pic>
                </a:graphicData>
              </a:graphic>
            </wp:inline>
          </w:drawing>
        </w:r>
        <w:r w:rsidDel="0016582A">
          <w:br/>
          <w:delText>Figure Moth full scale: boxplot of inorganic nitrogen application rates for Moth by dataset. Y axes full range of input data with a log10 scaled.</w:delText>
        </w:r>
      </w:del>
    </w:p>
    <w:p w14:paraId="3D8B1B05" w14:textId="49D5CCD9" w:rsidR="004E67CE" w:rsidDel="0016582A" w:rsidRDefault="004E67CE">
      <w:pPr>
        <w:rPr>
          <w:del w:id="1319" w:author="Benjamin Donald Clark" w:date="2024-04-04T15:44:00Z"/>
        </w:rPr>
        <w:sectPr w:rsidR="004E67CE" w:rsidDel="0016582A" w:rsidSect="005059FE">
          <w:pgSz w:w="12240" w:h="15840"/>
          <w:pgMar w:top="1440" w:right="1440" w:bottom="1440" w:left="1440" w:header="720" w:footer="720" w:gutter="0"/>
          <w:cols w:space="720"/>
          <w:docGrid w:linePitch="360"/>
        </w:sectPr>
      </w:pPr>
    </w:p>
    <w:p w14:paraId="1C9876AB" w14:textId="0221FF84" w:rsidR="004E67CE" w:rsidDel="0016582A" w:rsidRDefault="000842AB">
      <w:pPr>
        <w:pStyle w:val="Heading2"/>
        <w:rPr>
          <w:del w:id="1320" w:author="Benjamin Donald Clark" w:date="2024-04-04T15:44:00Z"/>
        </w:rPr>
      </w:pPr>
      <w:del w:id="1321" w:author="Benjamin Donald Clark" w:date="2024-04-04T15:44:00Z">
        <w:r w:rsidDel="0016582A">
          <w:delText>Turmeric</w:delText>
        </w:r>
      </w:del>
    </w:p>
    <w:p w14:paraId="200D4E85" w14:textId="6D542339" w:rsidR="004E67CE" w:rsidDel="0016582A" w:rsidRDefault="004E67CE">
      <w:pPr>
        <w:jc w:val="center"/>
        <w:rPr>
          <w:del w:id="1322" w:author="Benjamin Donald Clark" w:date="2024-04-04T15:44:00Z"/>
        </w:rPr>
      </w:pPr>
    </w:p>
    <w:p w14:paraId="398A1A56" w14:textId="679C8886" w:rsidR="004E67CE" w:rsidDel="0016582A" w:rsidRDefault="000842AB">
      <w:pPr>
        <w:rPr>
          <w:del w:id="1323" w:author="Benjamin Donald Clark" w:date="2024-04-04T15:44:00Z"/>
        </w:rPr>
      </w:pPr>
      <w:del w:id="1324" w:author="Benjamin Donald Clark" w:date="2024-04-04T15:44:00Z">
        <w:r w:rsidDel="0016582A">
          <w:rPr>
            <w:noProof/>
          </w:rPr>
          <w:drawing>
            <wp:inline distT="0" distB="0" distL="0" distR="0" wp14:anchorId="4127037A" wp14:editId="10BD4560">
              <wp:extent cx="6480000" cy="54049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Turmeric_zoomed_15x18.png"/>
                      <pic:cNvPicPr/>
                    </pic:nvPicPr>
                    <pic:blipFill>
                      <a:blip r:embed="rId111"/>
                      <a:stretch>
                        <a:fillRect/>
                      </a:stretch>
                    </pic:blipFill>
                    <pic:spPr>
                      <a:xfrm>
                        <a:off x="0" y="0"/>
                        <a:ext cx="6480000" cy="5404977"/>
                      </a:xfrm>
                      <a:prstGeom prst="rect">
                        <a:avLst/>
                      </a:prstGeom>
                    </pic:spPr>
                  </pic:pic>
                </a:graphicData>
              </a:graphic>
            </wp:inline>
          </w:drawing>
        </w:r>
      </w:del>
    </w:p>
    <w:p w14:paraId="02211CCE" w14:textId="674BAB34" w:rsidR="004E67CE" w:rsidDel="0016582A" w:rsidRDefault="000842AB">
      <w:pPr>
        <w:rPr>
          <w:del w:id="1325" w:author="Benjamin Donald Clark" w:date="2024-04-04T15:44:00Z"/>
        </w:rPr>
      </w:pPr>
      <w:del w:id="1326" w:author="Benjamin Donald Clark" w:date="2024-04-04T15:44:00Z">
        <w:r w:rsidDel="0016582A">
          <w:br/>
          <w:delText>Figure Turmeric zoomed: Violin plot of inorganic nitrogen application rates for Turmeric by dataset. Y axes zoomed to better show the distribution of the data. First violin plot is the raw input data before any adjustments are made. The next five violin plots represent the data after various corrections are applied. The numbers at the bottom of the violin plots represent the number of records changed and the percentage of the data altered.  The final three violin plots are the data from the Cost of Cultivation and Soil Health Card Recommendations and SeedNet variety requirements datasets.</w:delText>
        </w:r>
      </w:del>
    </w:p>
    <w:p w14:paraId="4B5AA9DB" w14:textId="5CF3C9F2" w:rsidR="004E67CE" w:rsidDel="0016582A" w:rsidRDefault="004E67CE">
      <w:pPr>
        <w:jc w:val="center"/>
        <w:rPr>
          <w:del w:id="1327" w:author="Benjamin Donald Clark" w:date="2024-04-04T15:44:00Z"/>
        </w:rPr>
      </w:pPr>
    </w:p>
    <w:p w14:paraId="7033180A" w14:textId="6A8A6253" w:rsidR="004E67CE" w:rsidRDefault="000842AB">
      <w:del w:id="1328" w:author="Benjamin Donald Clark" w:date="2024-04-04T15:44:00Z">
        <w:r w:rsidDel="0016582A">
          <w:rPr>
            <w:noProof/>
          </w:rPr>
          <w:drawing>
            <wp:inline distT="0" distB="0" distL="0" distR="0" wp14:anchorId="481B367C" wp14:editId="57061F3E">
              <wp:extent cx="6480000" cy="540497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g_n_ha_comparison_Turmeric_box_full_log10_15x18.png"/>
                      <pic:cNvPicPr/>
                    </pic:nvPicPr>
                    <pic:blipFill>
                      <a:blip r:embed="rId112"/>
                      <a:stretch>
                        <a:fillRect/>
                      </a:stretch>
                    </pic:blipFill>
                    <pic:spPr>
                      <a:xfrm>
                        <a:off x="0" y="0"/>
                        <a:ext cx="6480000" cy="5404977"/>
                      </a:xfrm>
                      <a:prstGeom prst="rect">
                        <a:avLst/>
                      </a:prstGeom>
                    </pic:spPr>
                  </pic:pic>
                </a:graphicData>
              </a:graphic>
            </wp:inline>
          </w:drawing>
        </w:r>
        <w:r w:rsidDel="0016582A">
          <w:br/>
          <w:delText>Figure Turmeric full scale: boxplot of inorganic nitrogen application rates for Turmeric by dataset. Y axes full range of input data with a log10 scaled.</w:delText>
        </w:r>
      </w:del>
    </w:p>
    <w:sectPr w:rsidR="004E67C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Ruth DeFries" w:date="2024-04-04T04:50:00Z" w:initials="RD">
    <w:p w14:paraId="3E5D0DD3" w14:textId="16EAFDCD" w:rsidR="00D22CBB" w:rsidRDefault="00D22CBB">
      <w:pPr>
        <w:pStyle w:val="CommentText"/>
      </w:pPr>
      <w:r>
        <w:rPr>
          <w:rStyle w:val="CommentReference"/>
        </w:rPr>
        <w:annotationRef/>
      </w:r>
      <w:r>
        <w:t>The table of contents is not coming through.</w:t>
      </w:r>
    </w:p>
  </w:comment>
  <w:comment w:id="177" w:author="Ruth DeFries" w:date="2024-04-04T04:11:00Z" w:initials="RD">
    <w:p w14:paraId="2A64AD9A" w14:textId="2A241386" w:rsidR="000842AB" w:rsidRDefault="000842AB">
      <w:pPr>
        <w:pStyle w:val="CommentText"/>
      </w:pPr>
      <w:r>
        <w:rPr>
          <w:rStyle w:val="CommentReference"/>
        </w:rPr>
        <w:annotationRef/>
      </w:r>
      <w:r>
        <w:t>This is supposed to be 2017, right?</w:t>
      </w:r>
    </w:p>
  </w:comment>
  <w:comment w:id="178" w:author="Benjamin Donald Clark" w:date="2024-04-04T15:54:00Z" w:initials="BDC">
    <w:p w14:paraId="5F5F5DAD" w14:textId="77777777" w:rsidR="005B44A8" w:rsidRDefault="005B44A8" w:rsidP="005B44A8">
      <w:pPr>
        <w:pStyle w:val="CommentText"/>
      </w:pPr>
      <w:r>
        <w:rPr>
          <w:rStyle w:val="CommentReference"/>
        </w:rPr>
        <w:annotationRef/>
      </w:r>
      <w:r>
        <w:t>yes</w:t>
      </w:r>
    </w:p>
  </w:comment>
  <w:comment w:id="185" w:author="Ruth DeFries" w:date="2024-04-04T04:13:00Z" w:initials="RD">
    <w:p w14:paraId="43C75C8D" w14:textId="6E1C4736" w:rsidR="000842AB" w:rsidRDefault="000842AB">
      <w:pPr>
        <w:pStyle w:val="CommentText"/>
      </w:pPr>
      <w:r>
        <w:rPr>
          <w:rStyle w:val="CommentReference"/>
        </w:rPr>
        <w:annotationRef/>
      </w:r>
      <w:r>
        <w:t>Can you give the criteria for “plausible”?</w:t>
      </w:r>
    </w:p>
  </w:comment>
  <w:comment w:id="186" w:author="Benjamin Donald Clark" w:date="2024-04-04T15:54:00Z" w:initials="BDC">
    <w:p w14:paraId="2BF9145E" w14:textId="77777777" w:rsidR="005B44A8" w:rsidRDefault="005B44A8" w:rsidP="005B44A8">
      <w:pPr>
        <w:pStyle w:val="CommentText"/>
      </w:pPr>
      <w:r>
        <w:rPr>
          <w:rStyle w:val="CommentReference"/>
        </w:rPr>
        <w:annotationRef/>
      </w:r>
      <w:r>
        <w:t>This work?</w:t>
      </w:r>
    </w:p>
  </w:comment>
  <w:comment w:id="226" w:author="Ruth DeFries" w:date="2024-04-04T04:26:00Z" w:initials="RD">
    <w:p w14:paraId="0A46AD85" w14:textId="7CC0A429" w:rsidR="002F7B90" w:rsidRDefault="002F7B90">
      <w:pPr>
        <w:pStyle w:val="CommentText"/>
      </w:pPr>
      <w:r>
        <w:rPr>
          <w:rStyle w:val="CommentReference"/>
        </w:rPr>
        <w:annotationRef/>
      </w:r>
      <w:r>
        <w:t>What are the range of values for the organic fertilizers?</w:t>
      </w:r>
    </w:p>
  </w:comment>
  <w:comment w:id="227" w:author="Benjamin Donald Clark" w:date="2024-04-04T15:52:00Z" w:initials="BDC">
    <w:p w14:paraId="6C1A1D4E" w14:textId="77777777" w:rsidR="005B44A8" w:rsidRDefault="005B44A8" w:rsidP="005B44A8">
      <w:pPr>
        <w:pStyle w:val="CommentText"/>
      </w:pPr>
      <w:r>
        <w:rPr>
          <w:rStyle w:val="CommentReference"/>
        </w:rPr>
        <w:annotationRef/>
      </w:r>
      <w:r>
        <w:t>Next week I am going to add a sections for the organic fertilizers and present similar data in appendixes and will provide tables of these values. Have just completed the graphs for fym.</w:t>
      </w:r>
    </w:p>
  </w:comment>
  <w:comment w:id="251" w:author="Ruth DeFries" w:date="2024-04-04T04:36:00Z" w:initials="RD">
    <w:p w14:paraId="2774FD73" w14:textId="2F3B9102" w:rsidR="000F5971" w:rsidRDefault="000F5971">
      <w:pPr>
        <w:pStyle w:val="CommentText"/>
      </w:pPr>
      <w:r>
        <w:rPr>
          <w:rStyle w:val="CommentReference"/>
        </w:rPr>
        <w:annotationRef/>
      </w:r>
      <w:r>
        <w:t>Is this correct?</w:t>
      </w:r>
    </w:p>
  </w:comment>
  <w:comment w:id="252" w:author="Benjamin Donald Clark" w:date="2024-04-04T15:40:00Z" w:initials="BDC">
    <w:p w14:paraId="4656E86E" w14:textId="77777777" w:rsidR="0016582A" w:rsidRDefault="0016582A" w:rsidP="0016582A">
      <w:pPr>
        <w:pStyle w:val="CommentText"/>
      </w:pPr>
      <w:r>
        <w:rPr>
          <w:rStyle w:val="CommentReference"/>
        </w:rPr>
        <w:annotationRef/>
      </w:r>
      <w:r>
        <w:t>yes</w:t>
      </w:r>
    </w:p>
  </w:comment>
  <w:comment w:id="274" w:author="Ruth DeFries" w:date="2024-04-04T04:41:00Z" w:initials="RD">
    <w:p w14:paraId="1304291D" w14:textId="250D49A5" w:rsidR="000F5971" w:rsidRDefault="000F5971">
      <w:pPr>
        <w:pStyle w:val="CommentText"/>
      </w:pPr>
      <w:r>
        <w:rPr>
          <w:rStyle w:val="CommentReference"/>
        </w:rPr>
        <w:annotationRef/>
      </w:r>
      <w:r>
        <w:t>Is this correct?</w:t>
      </w:r>
    </w:p>
  </w:comment>
  <w:comment w:id="266" w:author="Ruth DeFries" w:date="2024-04-04T04:38:00Z" w:initials="RD">
    <w:p w14:paraId="6A9D6F74" w14:textId="3CB9BBBE" w:rsidR="000F5971" w:rsidRDefault="000F5971">
      <w:pPr>
        <w:pStyle w:val="CommentText"/>
      </w:pPr>
      <w:r>
        <w:rPr>
          <w:rStyle w:val="CommentReference"/>
        </w:rPr>
        <w:annotationRef/>
      </w:r>
      <w:r>
        <w:t>I’m not clear on the difference between the first and second. The second just does not consider the possibility of dividing by 100?</w:t>
      </w:r>
    </w:p>
  </w:comment>
  <w:comment w:id="267" w:author="Benjamin Donald Clark" w:date="2024-04-04T15:41:00Z" w:initials="BDC">
    <w:p w14:paraId="404DE2FE" w14:textId="77777777" w:rsidR="0016582A" w:rsidRDefault="0016582A" w:rsidP="0016582A">
      <w:pPr>
        <w:pStyle w:val="CommentText"/>
      </w:pPr>
      <w:r>
        <w:rPr>
          <w:rStyle w:val="CommentReference"/>
        </w:rPr>
        <w:annotationRef/>
      </w:r>
      <w:r>
        <w:t>yes</w:t>
      </w:r>
    </w:p>
  </w:comment>
  <w:comment w:id="295" w:author="Ruth DeFries" w:date="2024-04-04T04:45:00Z" w:initials="RD">
    <w:p w14:paraId="0C9F15A5" w14:textId="4EB7779E" w:rsidR="00D22CBB" w:rsidRDefault="00D22CBB">
      <w:pPr>
        <w:pStyle w:val="CommentText"/>
      </w:pPr>
      <w:r>
        <w:rPr>
          <w:rStyle w:val="CommentReference"/>
        </w:rPr>
        <w:annotationRef/>
      </w:r>
      <w:r>
        <w:t>Is this correct?</w:t>
      </w:r>
    </w:p>
  </w:comment>
  <w:comment w:id="296" w:author="Benjamin Donald Clark" w:date="2024-04-04T15:40:00Z" w:initials="BDC">
    <w:p w14:paraId="5AA00880" w14:textId="77777777" w:rsidR="0016582A" w:rsidRDefault="0016582A" w:rsidP="0016582A">
      <w:pPr>
        <w:pStyle w:val="CommentText"/>
      </w:pPr>
      <w:r>
        <w:rPr>
          <w:rStyle w:val="CommentReference"/>
        </w:rPr>
        <w:annotationRef/>
      </w:r>
      <w:r>
        <w:t>Not quite, see if this makes sense.</w:t>
      </w:r>
    </w:p>
  </w:comment>
  <w:comment w:id="357" w:author="Ruth DeFries" w:date="2024-04-04T04:51:00Z" w:initials="RD">
    <w:p w14:paraId="50176A87" w14:textId="76E830AE" w:rsidR="00D22CBB" w:rsidRDefault="00D22CBB">
      <w:pPr>
        <w:pStyle w:val="CommentText"/>
      </w:pPr>
      <w:r>
        <w:rPr>
          <w:rStyle w:val="CommentReference"/>
        </w:rPr>
        <w:annotationRef/>
      </w:r>
      <w:r>
        <w:t>The formatting for the table of contents is not working. Let’s put rice and wheat first and then the other crops.</w:t>
      </w:r>
    </w:p>
  </w:comment>
  <w:comment w:id="358" w:author="Benjamin Donald Clark" w:date="2024-04-04T15:54:00Z" w:initials="BDC">
    <w:p w14:paraId="7B48C262" w14:textId="77777777" w:rsidR="005B44A8" w:rsidRDefault="005B44A8" w:rsidP="005B44A8">
      <w:pPr>
        <w:pStyle w:val="CommentText"/>
      </w:pPr>
      <w:r>
        <w:rPr>
          <w:rStyle w:val="CommentReference"/>
        </w:rPr>
        <w:annotationRef/>
      </w:r>
      <w:r>
        <w:t>Now ordered by area grown</w:t>
      </w:r>
    </w:p>
  </w:comment>
  <w:comment w:id="877" w:author="Ruth DeFries" w:date="2024-04-04T04:22:00Z" w:initials="RD">
    <w:p w14:paraId="5777B1AF" w14:textId="4A335D24" w:rsidR="000842AB" w:rsidRDefault="000842AB">
      <w:pPr>
        <w:pStyle w:val="CommentText"/>
      </w:pPr>
      <w:r>
        <w:rPr>
          <w:rStyle w:val="CommentReference"/>
        </w:rPr>
        <w:annotationRef/>
      </w:r>
      <w:r>
        <w:t>Put rice as first before the other crops since it is the majority of the area</w:t>
      </w:r>
    </w:p>
  </w:comment>
  <w:comment w:id="1275" w:author="Ruth DeFries" w:date="2024-04-04T04:25:00Z" w:initials="RD">
    <w:p w14:paraId="161B035B" w14:textId="6941542A" w:rsidR="002F7B90" w:rsidRDefault="002F7B90">
      <w:pPr>
        <w:pStyle w:val="CommentText"/>
      </w:pPr>
      <w:r>
        <w:rPr>
          <w:rStyle w:val="CommentReference"/>
        </w:rPr>
        <w:annotationRef/>
      </w:r>
      <w:r>
        <w:t>What is mesta?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5D0DD3" w15:done="0"/>
  <w15:commentEx w15:paraId="2A64AD9A" w15:done="0"/>
  <w15:commentEx w15:paraId="5F5F5DAD" w15:paraIdParent="2A64AD9A" w15:done="0"/>
  <w15:commentEx w15:paraId="43C75C8D" w15:done="0"/>
  <w15:commentEx w15:paraId="2BF9145E" w15:paraIdParent="43C75C8D" w15:done="0"/>
  <w15:commentEx w15:paraId="0A46AD85" w15:done="0"/>
  <w15:commentEx w15:paraId="6C1A1D4E" w15:paraIdParent="0A46AD85" w15:done="0"/>
  <w15:commentEx w15:paraId="2774FD73" w15:done="0"/>
  <w15:commentEx w15:paraId="4656E86E" w15:paraIdParent="2774FD73" w15:done="0"/>
  <w15:commentEx w15:paraId="1304291D" w15:done="0"/>
  <w15:commentEx w15:paraId="6A9D6F74" w15:done="0"/>
  <w15:commentEx w15:paraId="404DE2FE" w15:paraIdParent="6A9D6F74" w15:done="0"/>
  <w15:commentEx w15:paraId="0C9F15A5" w15:done="0"/>
  <w15:commentEx w15:paraId="5AA00880" w15:paraIdParent="0C9F15A5" w15:done="0"/>
  <w15:commentEx w15:paraId="50176A87" w15:done="0"/>
  <w15:commentEx w15:paraId="7B48C262" w15:paraIdParent="50176A87" w15:done="0"/>
  <w15:commentEx w15:paraId="5777B1AF" w15:done="0"/>
  <w15:commentEx w15:paraId="161B03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07A0F8AE" w16cex:dateUtc="2024-04-04T10:24:00Z"/>
  <w16cex:commentExtensible w16cex:durableId="2EACC57E" w16cex:dateUtc="2024-04-04T10:24:00Z"/>
  <w16cex:commentExtensible w16cex:durableId="64CBB12C" w16cex:dateUtc="2024-04-04T10:22:00Z"/>
  <w16cex:commentExtensible w16cex:durableId="39D0274B" w16cex:dateUtc="2024-04-04T10:10:00Z"/>
  <w16cex:commentExtensible w16cex:durableId="3AFF284F" w16cex:dateUtc="2024-04-04T10:11:00Z"/>
  <w16cex:commentExtensible w16cex:durableId="0FBB8B35" w16cex:dateUtc="2024-04-04T10:10:00Z"/>
  <w16cex:commentExtensible w16cex:durableId="07157FCE" w16cex:dateUtc="2024-04-04T10: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5D0DD3" w16cid:durableId="63555CCD"/>
  <w16cid:commentId w16cid:paraId="2A64AD9A" w16cid:durableId="7402AA31"/>
  <w16cid:commentId w16cid:paraId="5F5F5DAD" w16cid:durableId="07A0F8AE"/>
  <w16cid:commentId w16cid:paraId="43C75C8D" w16cid:durableId="4233FFC3"/>
  <w16cid:commentId w16cid:paraId="2BF9145E" w16cid:durableId="2EACC57E"/>
  <w16cid:commentId w16cid:paraId="0A46AD85" w16cid:durableId="396A2847"/>
  <w16cid:commentId w16cid:paraId="6C1A1D4E" w16cid:durableId="64CBB12C"/>
  <w16cid:commentId w16cid:paraId="2774FD73" w16cid:durableId="0F4D3369"/>
  <w16cid:commentId w16cid:paraId="4656E86E" w16cid:durableId="39D0274B"/>
  <w16cid:commentId w16cid:paraId="1304291D" w16cid:durableId="6331BED8"/>
  <w16cid:commentId w16cid:paraId="6A9D6F74" w16cid:durableId="4FF68B32"/>
  <w16cid:commentId w16cid:paraId="404DE2FE" w16cid:durableId="3AFF284F"/>
  <w16cid:commentId w16cid:paraId="0C9F15A5" w16cid:durableId="1A913F6F"/>
  <w16cid:commentId w16cid:paraId="5AA00880" w16cid:durableId="0FBB8B35"/>
  <w16cid:commentId w16cid:paraId="50176A87" w16cid:durableId="04A79FD4"/>
  <w16cid:commentId w16cid:paraId="7B48C262" w16cid:durableId="07157FCE"/>
  <w16cid:commentId w16cid:paraId="5777B1AF" w16cid:durableId="0EFCE01D"/>
  <w16cid:commentId w16cid:paraId="161B035B" w16cid:durableId="4CB419B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708E27" w14:textId="77777777" w:rsidR="005059FE" w:rsidRDefault="005059FE" w:rsidP="00642CE0">
      <w:pPr>
        <w:spacing w:after="0" w:line="240" w:lineRule="auto"/>
      </w:pPr>
      <w:r>
        <w:separator/>
      </w:r>
    </w:p>
  </w:endnote>
  <w:endnote w:type="continuationSeparator" w:id="0">
    <w:p w14:paraId="5D4916A3" w14:textId="77777777" w:rsidR="005059FE" w:rsidRDefault="005059FE" w:rsidP="00642C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0C755" w14:textId="77777777" w:rsidR="000842AB" w:rsidRDefault="000842A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045453" w14:textId="77777777" w:rsidR="000842AB" w:rsidRDefault="000842A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DB4CE" w14:textId="77777777" w:rsidR="000842AB" w:rsidRDefault="000842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78A164" w14:textId="77777777" w:rsidR="005059FE" w:rsidRDefault="005059FE" w:rsidP="00642CE0">
      <w:pPr>
        <w:spacing w:after="0" w:line="240" w:lineRule="auto"/>
      </w:pPr>
      <w:r>
        <w:separator/>
      </w:r>
    </w:p>
  </w:footnote>
  <w:footnote w:type="continuationSeparator" w:id="0">
    <w:p w14:paraId="195997E0" w14:textId="77777777" w:rsidR="005059FE" w:rsidRDefault="005059FE" w:rsidP="00642C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C5B505" w14:textId="77777777" w:rsidR="000842AB" w:rsidRDefault="000842A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5821269"/>
      <w:docPartObj>
        <w:docPartGallery w:val="Watermarks"/>
        <w:docPartUnique/>
      </w:docPartObj>
    </w:sdtPr>
    <w:sdtContent>
      <w:p w14:paraId="1C3E8100" w14:textId="546C4416" w:rsidR="000842AB" w:rsidRDefault="00000000">
        <w:pPr>
          <w:pStyle w:val="Header"/>
        </w:pPr>
        <w:r>
          <w:rPr>
            <w:noProof/>
          </w:rPr>
          <w:pict w14:anchorId="073E22F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1025"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058E1" w14:textId="77777777" w:rsidR="000842AB" w:rsidRDefault="000842A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E8269D"/>
    <w:multiLevelType w:val="hybridMultilevel"/>
    <w:tmpl w:val="110670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E373527"/>
    <w:multiLevelType w:val="hybridMultilevel"/>
    <w:tmpl w:val="7C74F2E6"/>
    <w:lvl w:ilvl="0" w:tplc="0409000F">
      <w:start w:val="1"/>
      <w:numFmt w:val="decimal"/>
      <w:lvlText w:val="%1."/>
      <w:lvlJc w:val="left"/>
      <w:pPr>
        <w:tabs>
          <w:tab w:val="num" w:pos="720"/>
        </w:tabs>
        <w:ind w:left="720" w:hanging="360"/>
      </w:pPr>
      <w:rPr>
        <w:rFonts w:hint="default"/>
      </w:rPr>
    </w:lvl>
    <w:lvl w:ilvl="1" w:tplc="FFFFFFFF">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302D5F20"/>
    <w:multiLevelType w:val="hybridMultilevel"/>
    <w:tmpl w:val="2684060E"/>
    <w:lvl w:ilvl="0" w:tplc="B3E03588">
      <w:start w:val="1"/>
      <w:numFmt w:val="bullet"/>
      <w:lvlText w:val="•"/>
      <w:lvlJc w:val="left"/>
      <w:pPr>
        <w:tabs>
          <w:tab w:val="num" w:pos="720"/>
        </w:tabs>
        <w:ind w:left="720" w:hanging="360"/>
      </w:pPr>
      <w:rPr>
        <w:rFonts w:ascii="Arial" w:hAnsi="Arial" w:hint="default"/>
      </w:rPr>
    </w:lvl>
    <w:lvl w:ilvl="1" w:tplc="0E646612" w:tentative="1">
      <w:start w:val="1"/>
      <w:numFmt w:val="bullet"/>
      <w:lvlText w:val="•"/>
      <w:lvlJc w:val="left"/>
      <w:pPr>
        <w:tabs>
          <w:tab w:val="num" w:pos="1440"/>
        </w:tabs>
        <w:ind w:left="1440" w:hanging="360"/>
      </w:pPr>
      <w:rPr>
        <w:rFonts w:ascii="Arial" w:hAnsi="Arial" w:hint="default"/>
      </w:rPr>
    </w:lvl>
    <w:lvl w:ilvl="2" w:tplc="1D7C88E8" w:tentative="1">
      <w:start w:val="1"/>
      <w:numFmt w:val="bullet"/>
      <w:lvlText w:val="•"/>
      <w:lvlJc w:val="left"/>
      <w:pPr>
        <w:tabs>
          <w:tab w:val="num" w:pos="2160"/>
        </w:tabs>
        <w:ind w:left="2160" w:hanging="360"/>
      </w:pPr>
      <w:rPr>
        <w:rFonts w:ascii="Arial" w:hAnsi="Arial" w:hint="default"/>
      </w:rPr>
    </w:lvl>
    <w:lvl w:ilvl="3" w:tplc="C45EC450" w:tentative="1">
      <w:start w:val="1"/>
      <w:numFmt w:val="bullet"/>
      <w:lvlText w:val="•"/>
      <w:lvlJc w:val="left"/>
      <w:pPr>
        <w:tabs>
          <w:tab w:val="num" w:pos="2880"/>
        </w:tabs>
        <w:ind w:left="2880" w:hanging="360"/>
      </w:pPr>
      <w:rPr>
        <w:rFonts w:ascii="Arial" w:hAnsi="Arial" w:hint="default"/>
      </w:rPr>
    </w:lvl>
    <w:lvl w:ilvl="4" w:tplc="AC164FE2" w:tentative="1">
      <w:start w:val="1"/>
      <w:numFmt w:val="bullet"/>
      <w:lvlText w:val="•"/>
      <w:lvlJc w:val="left"/>
      <w:pPr>
        <w:tabs>
          <w:tab w:val="num" w:pos="3600"/>
        </w:tabs>
        <w:ind w:left="3600" w:hanging="360"/>
      </w:pPr>
      <w:rPr>
        <w:rFonts w:ascii="Arial" w:hAnsi="Arial" w:hint="default"/>
      </w:rPr>
    </w:lvl>
    <w:lvl w:ilvl="5" w:tplc="1728DBE6" w:tentative="1">
      <w:start w:val="1"/>
      <w:numFmt w:val="bullet"/>
      <w:lvlText w:val="•"/>
      <w:lvlJc w:val="left"/>
      <w:pPr>
        <w:tabs>
          <w:tab w:val="num" w:pos="4320"/>
        </w:tabs>
        <w:ind w:left="4320" w:hanging="360"/>
      </w:pPr>
      <w:rPr>
        <w:rFonts w:ascii="Arial" w:hAnsi="Arial" w:hint="default"/>
      </w:rPr>
    </w:lvl>
    <w:lvl w:ilvl="6" w:tplc="C7967DB8" w:tentative="1">
      <w:start w:val="1"/>
      <w:numFmt w:val="bullet"/>
      <w:lvlText w:val="•"/>
      <w:lvlJc w:val="left"/>
      <w:pPr>
        <w:tabs>
          <w:tab w:val="num" w:pos="5040"/>
        </w:tabs>
        <w:ind w:left="5040" w:hanging="360"/>
      </w:pPr>
      <w:rPr>
        <w:rFonts w:ascii="Arial" w:hAnsi="Arial" w:hint="default"/>
      </w:rPr>
    </w:lvl>
    <w:lvl w:ilvl="7" w:tplc="702CCD7C" w:tentative="1">
      <w:start w:val="1"/>
      <w:numFmt w:val="bullet"/>
      <w:lvlText w:val="•"/>
      <w:lvlJc w:val="left"/>
      <w:pPr>
        <w:tabs>
          <w:tab w:val="num" w:pos="5760"/>
        </w:tabs>
        <w:ind w:left="5760" w:hanging="360"/>
      </w:pPr>
      <w:rPr>
        <w:rFonts w:ascii="Arial" w:hAnsi="Arial" w:hint="default"/>
      </w:rPr>
    </w:lvl>
    <w:lvl w:ilvl="8" w:tplc="891CA1F6"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6B490B0E"/>
    <w:multiLevelType w:val="hybridMultilevel"/>
    <w:tmpl w:val="82BE505A"/>
    <w:lvl w:ilvl="0" w:tplc="1092F394">
      <w:start w:val="1"/>
      <w:numFmt w:val="bullet"/>
      <w:lvlText w:val="•"/>
      <w:lvlJc w:val="left"/>
      <w:pPr>
        <w:tabs>
          <w:tab w:val="num" w:pos="720"/>
        </w:tabs>
        <w:ind w:left="720" w:hanging="360"/>
      </w:pPr>
      <w:rPr>
        <w:rFonts w:ascii="Arial" w:hAnsi="Arial" w:hint="default"/>
      </w:rPr>
    </w:lvl>
    <w:lvl w:ilvl="1" w:tplc="FB6292AA">
      <w:start w:val="1"/>
      <w:numFmt w:val="bullet"/>
      <w:lvlText w:val="•"/>
      <w:lvlJc w:val="left"/>
      <w:pPr>
        <w:tabs>
          <w:tab w:val="num" w:pos="1440"/>
        </w:tabs>
        <w:ind w:left="1440" w:hanging="360"/>
      </w:pPr>
      <w:rPr>
        <w:rFonts w:ascii="Arial" w:hAnsi="Arial" w:hint="default"/>
      </w:rPr>
    </w:lvl>
    <w:lvl w:ilvl="2" w:tplc="26F009A0" w:tentative="1">
      <w:start w:val="1"/>
      <w:numFmt w:val="bullet"/>
      <w:lvlText w:val="•"/>
      <w:lvlJc w:val="left"/>
      <w:pPr>
        <w:tabs>
          <w:tab w:val="num" w:pos="2160"/>
        </w:tabs>
        <w:ind w:left="2160" w:hanging="360"/>
      </w:pPr>
      <w:rPr>
        <w:rFonts w:ascii="Arial" w:hAnsi="Arial" w:hint="default"/>
      </w:rPr>
    </w:lvl>
    <w:lvl w:ilvl="3" w:tplc="AA703AB8" w:tentative="1">
      <w:start w:val="1"/>
      <w:numFmt w:val="bullet"/>
      <w:lvlText w:val="•"/>
      <w:lvlJc w:val="left"/>
      <w:pPr>
        <w:tabs>
          <w:tab w:val="num" w:pos="2880"/>
        </w:tabs>
        <w:ind w:left="2880" w:hanging="360"/>
      </w:pPr>
      <w:rPr>
        <w:rFonts w:ascii="Arial" w:hAnsi="Arial" w:hint="default"/>
      </w:rPr>
    </w:lvl>
    <w:lvl w:ilvl="4" w:tplc="0A325B54" w:tentative="1">
      <w:start w:val="1"/>
      <w:numFmt w:val="bullet"/>
      <w:lvlText w:val="•"/>
      <w:lvlJc w:val="left"/>
      <w:pPr>
        <w:tabs>
          <w:tab w:val="num" w:pos="3600"/>
        </w:tabs>
        <w:ind w:left="3600" w:hanging="360"/>
      </w:pPr>
      <w:rPr>
        <w:rFonts w:ascii="Arial" w:hAnsi="Arial" w:hint="default"/>
      </w:rPr>
    </w:lvl>
    <w:lvl w:ilvl="5" w:tplc="22E87612" w:tentative="1">
      <w:start w:val="1"/>
      <w:numFmt w:val="bullet"/>
      <w:lvlText w:val="•"/>
      <w:lvlJc w:val="left"/>
      <w:pPr>
        <w:tabs>
          <w:tab w:val="num" w:pos="4320"/>
        </w:tabs>
        <w:ind w:left="4320" w:hanging="360"/>
      </w:pPr>
      <w:rPr>
        <w:rFonts w:ascii="Arial" w:hAnsi="Arial" w:hint="default"/>
      </w:rPr>
    </w:lvl>
    <w:lvl w:ilvl="6" w:tplc="1EB0B6C0" w:tentative="1">
      <w:start w:val="1"/>
      <w:numFmt w:val="bullet"/>
      <w:lvlText w:val="•"/>
      <w:lvlJc w:val="left"/>
      <w:pPr>
        <w:tabs>
          <w:tab w:val="num" w:pos="5040"/>
        </w:tabs>
        <w:ind w:left="5040" w:hanging="360"/>
      </w:pPr>
      <w:rPr>
        <w:rFonts w:ascii="Arial" w:hAnsi="Arial" w:hint="default"/>
      </w:rPr>
    </w:lvl>
    <w:lvl w:ilvl="7" w:tplc="6C4E847E" w:tentative="1">
      <w:start w:val="1"/>
      <w:numFmt w:val="bullet"/>
      <w:lvlText w:val="•"/>
      <w:lvlJc w:val="left"/>
      <w:pPr>
        <w:tabs>
          <w:tab w:val="num" w:pos="5760"/>
        </w:tabs>
        <w:ind w:left="5760" w:hanging="360"/>
      </w:pPr>
      <w:rPr>
        <w:rFonts w:ascii="Arial" w:hAnsi="Arial" w:hint="default"/>
      </w:rPr>
    </w:lvl>
    <w:lvl w:ilvl="8" w:tplc="459A7F42" w:tentative="1">
      <w:start w:val="1"/>
      <w:numFmt w:val="bullet"/>
      <w:lvlText w:val="•"/>
      <w:lvlJc w:val="left"/>
      <w:pPr>
        <w:tabs>
          <w:tab w:val="num" w:pos="6480"/>
        </w:tabs>
        <w:ind w:left="6480" w:hanging="360"/>
      </w:pPr>
      <w:rPr>
        <w:rFonts w:ascii="Arial" w:hAnsi="Arial" w:hint="default"/>
      </w:rPr>
    </w:lvl>
  </w:abstractNum>
  <w:num w:numId="1" w16cid:durableId="942767732">
    <w:abstractNumId w:val="3"/>
  </w:num>
  <w:num w:numId="2" w16cid:durableId="1576813617">
    <w:abstractNumId w:val="1"/>
  </w:num>
  <w:num w:numId="3" w16cid:durableId="1856839957">
    <w:abstractNumId w:val="2"/>
  </w:num>
  <w:num w:numId="4" w16cid:durableId="159655193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enjamin Donald Clark">
    <w15:presenceInfo w15:providerId="AD" w15:userId="S::benjamin.clark@koltiva.com::ba4f3672-671e-4348-9042-536651e5754e"/>
  </w15:person>
  <w15:person w15:author="Ruth DeFries">
    <w15:presenceInfo w15:providerId="None" w15:userId="Ruth DeFri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trackRevisions/>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TM1MDGzNDOztLQwsjRQ0lEKTi0uzszPAykwrwUA47RXaywAAAA="/>
  </w:docVars>
  <w:rsids>
    <w:rsidRoot w:val="00D42D3D"/>
    <w:rsid w:val="00031028"/>
    <w:rsid w:val="000842AB"/>
    <w:rsid w:val="000F4FFD"/>
    <w:rsid w:val="000F5971"/>
    <w:rsid w:val="00142404"/>
    <w:rsid w:val="0016582A"/>
    <w:rsid w:val="001772D6"/>
    <w:rsid w:val="001C17FD"/>
    <w:rsid w:val="001E4866"/>
    <w:rsid w:val="00264EF1"/>
    <w:rsid w:val="002F7B90"/>
    <w:rsid w:val="00365273"/>
    <w:rsid w:val="003A53A2"/>
    <w:rsid w:val="003C7958"/>
    <w:rsid w:val="003F148A"/>
    <w:rsid w:val="00485F4E"/>
    <w:rsid w:val="004E67CE"/>
    <w:rsid w:val="005059FE"/>
    <w:rsid w:val="00546ABE"/>
    <w:rsid w:val="005840F5"/>
    <w:rsid w:val="00594464"/>
    <w:rsid w:val="005B44A8"/>
    <w:rsid w:val="00642CE0"/>
    <w:rsid w:val="00664E78"/>
    <w:rsid w:val="006B0102"/>
    <w:rsid w:val="007A625C"/>
    <w:rsid w:val="007C7DF0"/>
    <w:rsid w:val="00917EDA"/>
    <w:rsid w:val="0092087D"/>
    <w:rsid w:val="00977F70"/>
    <w:rsid w:val="009B020A"/>
    <w:rsid w:val="00A4263B"/>
    <w:rsid w:val="00A51F73"/>
    <w:rsid w:val="00A732DE"/>
    <w:rsid w:val="00AE2212"/>
    <w:rsid w:val="00B46F17"/>
    <w:rsid w:val="00B656D2"/>
    <w:rsid w:val="00BB68F0"/>
    <w:rsid w:val="00C166EE"/>
    <w:rsid w:val="00C33304"/>
    <w:rsid w:val="00C33DBF"/>
    <w:rsid w:val="00C441BE"/>
    <w:rsid w:val="00C546C7"/>
    <w:rsid w:val="00CF424C"/>
    <w:rsid w:val="00D22CBB"/>
    <w:rsid w:val="00D42D3D"/>
    <w:rsid w:val="00D531BA"/>
    <w:rsid w:val="00D6521E"/>
    <w:rsid w:val="00DA0988"/>
    <w:rsid w:val="00E21EA3"/>
    <w:rsid w:val="00E5463B"/>
    <w:rsid w:val="00EB138C"/>
    <w:rsid w:val="00EE3DF9"/>
    <w:rsid w:val="00EF03DB"/>
    <w:rsid w:val="00EF4B0A"/>
    <w:rsid w:val="00F26C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7E95B7"/>
  <w15:chartTrackingRefBased/>
  <w15:docId w15:val="{59FAAA38-3116-43DD-B9E5-DB79BFF5F5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2D3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42D3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42D3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42D3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42D3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42D3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42D3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42D3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42D3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2D3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42D3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42D3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42D3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42D3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42D3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42D3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42D3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42D3D"/>
    <w:rPr>
      <w:rFonts w:eastAsiaTheme="majorEastAsia" w:cstheme="majorBidi"/>
      <w:color w:val="272727" w:themeColor="text1" w:themeTint="D8"/>
    </w:rPr>
  </w:style>
  <w:style w:type="paragraph" w:styleId="Title">
    <w:name w:val="Title"/>
    <w:basedOn w:val="Normal"/>
    <w:next w:val="Normal"/>
    <w:link w:val="TitleChar"/>
    <w:uiPriority w:val="10"/>
    <w:qFormat/>
    <w:rsid w:val="00D42D3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2D3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42D3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42D3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42D3D"/>
    <w:pPr>
      <w:spacing w:before="160"/>
      <w:jc w:val="center"/>
    </w:pPr>
    <w:rPr>
      <w:i/>
      <w:iCs/>
      <w:color w:val="404040" w:themeColor="text1" w:themeTint="BF"/>
    </w:rPr>
  </w:style>
  <w:style w:type="character" w:customStyle="1" w:styleId="QuoteChar">
    <w:name w:val="Quote Char"/>
    <w:basedOn w:val="DefaultParagraphFont"/>
    <w:link w:val="Quote"/>
    <w:uiPriority w:val="29"/>
    <w:rsid w:val="00D42D3D"/>
    <w:rPr>
      <w:i/>
      <w:iCs/>
      <w:color w:val="404040" w:themeColor="text1" w:themeTint="BF"/>
    </w:rPr>
  </w:style>
  <w:style w:type="paragraph" w:styleId="ListParagraph">
    <w:name w:val="List Paragraph"/>
    <w:basedOn w:val="Normal"/>
    <w:uiPriority w:val="34"/>
    <w:qFormat/>
    <w:rsid w:val="00D42D3D"/>
    <w:pPr>
      <w:ind w:left="720"/>
      <w:contextualSpacing/>
    </w:pPr>
  </w:style>
  <w:style w:type="character" w:styleId="IntenseEmphasis">
    <w:name w:val="Intense Emphasis"/>
    <w:basedOn w:val="DefaultParagraphFont"/>
    <w:uiPriority w:val="21"/>
    <w:qFormat/>
    <w:rsid w:val="00D42D3D"/>
    <w:rPr>
      <w:i/>
      <w:iCs/>
      <w:color w:val="0F4761" w:themeColor="accent1" w:themeShade="BF"/>
    </w:rPr>
  </w:style>
  <w:style w:type="paragraph" w:styleId="IntenseQuote">
    <w:name w:val="Intense Quote"/>
    <w:basedOn w:val="Normal"/>
    <w:next w:val="Normal"/>
    <w:link w:val="IntenseQuoteChar"/>
    <w:uiPriority w:val="30"/>
    <w:qFormat/>
    <w:rsid w:val="00D42D3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42D3D"/>
    <w:rPr>
      <w:i/>
      <w:iCs/>
      <w:color w:val="0F4761" w:themeColor="accent1" w:themeShade="BF"/>
    </w:rPr>
  </w:style>
  <w:style w:type="character" w:styleId="IntenseReference">
    <w:name w:val="Intense Reference"/>
    <w:basedOn w:val="DefaultParagraphFont"/>
    <w:uiPriority w:val="32"/>
    <w:qFormat/>
    <w:rsid w:val="00D42D3D"/>
    <w:rPr>
      <w:b/>
      <w:bCs/>
      <w:smallCaps/>
      <w:color w:val="0F4761" w:themeColor="accent1" w:themeShade="BF"/>
      <w:spacing w:val="5"/>
    </w:rPr>
  </w:style>
  <w:style w:type="character" w:styleId="Hyperlink">
    <w:name w:val="Hyperlink"/>
    <w:basedOn w:val="DefaultParagraphFont"/>
    <w:uiPriority w:val="99"/>
    <w:unhideWhenUsed/>
    <w:rsid w:val="000F4FFD"/>
    <w:rPr>
      <w:color w:val="0000FF"/>
      <w:u w:val="single"/>
    </w:rPr>
  </w:style>
  <w:style w:type="paragraph" w:styleId="TOCHeading">
    <w:name w:val="TOC Heading"/>
    <w:basedOn w:val="Heading1"/>
    <w:next w:val="Normal"/>
    <w:uiPriority w:val="39"/>
    <w:unhideWhenUsed/>
    <w:qFormat/>
    <w:rsid w:val="00D531BA"/>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031028"/>
    <w:pPr>
      <w:tabs>
        <w:tab w:val="right" w:leader="dot" w:pos="9350"/>
      </w:tabs>
      <w:spacing w:after="100"/>
      <w:pPrChange w:id="0" w:author="Benjamin Donald Clark" w:date="2024-04-18T22:27:00Z">
        <w:pPr>
          <w:spacing w:after="100" w:line="278" w:lineRule="auto"/>
        </w:pPr>
      </w:pPrChange>
    </w:pPr>
    <w:rPr>
      <w:rPrChange w:id="0" w:author="Benjamin Donald Clark" w:date="2024-04-18T22:27:00Z">
        <w:rPr>
          <w:rFonts w:asciiTheme="minorHAnsi" w:eastAsiaTheme="minorHAnsi" w:hAnsiTheme="minorHAnsi" w:cstheme="minorBidi"/>
          <w:kern w:val="2"/>
          <w:sz w:val="24"/>
          <w:szCs w:val="24"/>
          <w:lang w:val="en-US" w:eastAsia="en-US" w:bidi="ar-SA"/>
          <w14:ligatures w14:val="standardContextual"/>
        </w:rPr>
      </w:rPrChange>
    </w:rPr>
  </w:style>
  <w:style w:type="paragraph" w:styleId="TOC2">
    <w:name w:val="toc 2"/>
    <w:basedOn w:val="Normal"/>
    <w:next w:val="Normal"/>
    <w:autoRedefine/>
    <w:uiPriority w:val="39"/>
    <w:unhideWhenUsed/>
    <w:rsid w:val="00D531BA"/>
    <w:pPr>
      <w:spacing w:after="100"/>
      <w:ind w:left="240"/>
    </w:pPr>
  </w:style>
  <w:style w:type="paragraph" w:styleId="Header">
    <w:name w:val="header"/>
    <w:basedOn w:val="Normal"/>
    <w:link w:val="HeaderChar"/>
    <w:uiPriority w:val="99"/>
    <w:unhideWhenUsed/>
    <w:rsid w:val="00642C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2CE0"/>
  </w:style>
  <w:style w:type="paragraph" w:styleId="Footer">
    <w:name w:val="footer"/>
    <w:basedOn w:val="Normal"/>
    <w:link w:val="FooterChar"/>
    <w:uiPriority w:val="99"/>
    <w:unhideWhenUsed/>
    <w:rsid w:val="00642C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2CE0"/>
  </w:style>
  <w:style w:type="character" w:styleId="CommentReference">
    <w:name w:val="annotation reference"/>
    <w:basedOn w:val="DefaultParagraphFont"/>
    <w:uiPriority w:val="99"/>
    <w:semiHidden/>
    <w:unhideWhenUsed/>
    <w:rsid w:val="000842AB"/>
    <w:rPr>
      <w:sz w:val="16"/>
      <w:szCs w:val="16"/>
    </w:rPr>
  </w:style>
  <w:style w:type="paragraph" w:styleId="CommentText">
    <w:name w:val="annotation text"/>
    <w:basedOn w:val="Normal"/>
    <w:link w:val="CommentTextChar"/>
    <w:uiPriority w:val="99"/>
    <w:unhideWhenUsed/>
    <w:rsid w:val="000842AB"/>
    <w:pPr>
      <w:spacing w:line="240" w:lineRule="auto"/>
    </w:pPr>
    <w:rPr>
      <w:sz w:val="20"/>
      <w:szCs w:val="20"/>
    </w:rPr>
  </w:style>
  <w:style w:type="character" w:customStyle="1" w:styleId="CommentTextChar">
    <w:name w:val="Comment Text Char"/>
    <w:basedOn w:val="DefaultParagraphFont"/>
    <w:link w:val="CommentText"/>
    <w:uiPriority w:val="99"/>
    <w:rsid w:val="000842AB"/>
    <w:rPr>
      <w:sz w:val="20"/>
      <w:szCs w:val="20"/>
    </w:rPr>
  </w:style>
  <w:style w:type="paragraph" w:styleId="CommentSubject">
    <w:name w:val="annotation subject"/>
    <w:basedOn w:val="CommentText"/>
    <w:next w:val="CommentText"/>
    <w:link w:val="CommentSubjectChar"/>
    <w:uiPriority w:val="99"/>
    <w:semiHidden/>
    <w:unhideWhenUsed/>
    <w:rsid w:val="000842AB"/>
    <w:rPr>
      <w:b/>
      <w:bCs/>
    </w:rPr>
  </w:style>
  <w:style w:type="character" w:customStyle="1" w:styleId="CommentSubjectChar">
    <w:name w:val="Comment Subject Char"/>
    <w:basedOn w:val="CommentTextChar"/>
    <w:link w:val="CommentSubject"/>
    <w:uiPriority w:val="99"/>
    <w:semiHidden/>
    <w:rsid w:val="000842AB"/>
    <w:rPr>
      <w:b/>
      <w:bCs/>
      <w:sz w:val="20"/>
      <w:szCs w:val="20"/>
    </w:rPr>
  </w:style>
  <w:style w:type="paragraph" w:styleId="BalloonText">
    <w:name w:val="Balloon Text"/>
    <w:basedOn w:val="Normal"/>
    <w:link w:val="BalloonTextChar"/>
    <w:uiPriority w:val="99"/>
    <w:semiHidden/>
    <w:unhideWhenUsed/>
    <w:rsid w:val="000842A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842AB"/>
    <w:rPr>
      <w:rFonts w:ascii="Segoe UI" w:hAnsi="Segoe UI" w:cs="Segoe UI"/>
      <w:sz w:val="18"/>
      <w:szCs w:val="18"/>
    </w:rPr>
  </w:style>
  <w:style w:type="paragraph" w:styleId="Revision">
    <w:name w:val="Revision"/>
    <w:hidden/>
    <w:uiPriority w:val="99"/>
    <w:semiHidden/>
    <w:rsid w:val="00917EDA"/>
    <w:pPr>
      <w:spacing w:after="0" w:line="240" w:lineRule="auto"/>
    </w:pPr>
  </w:style>
  <w:style w:type="character" w:styleId="UnresolvedMention">
    <w:name w:val="Unresolved Mention"/>
    <w:basedOn w:val="DefaultParagraphFont"/>
    <w:uiPriority w:val="99"/>
    <w:semiHidden/>
    <w:unhideWhenUsed/>
    <w:rsid w:val="007C7DF0"/>
    <w:rPr>
      <w:color w:val="605E5C"/>
      <w:shd w:val="clear" w:color="auto" w:fill="E1DFDD"/>
    </w:rPr>
  </w:style>
  <w:style w:type="paragraph" w:styleId="Caption">
    <w:name w:val="caption"/>
    <w:basedOn w:val="Normal"/>
    <w:next w:val="Normal"/>
    <w:uiPriority w:val="35"/>
    <w:unhideWhenUsed/>
    <w:qFormat/>
    <w:rsid w:val="007C7DF0"/>
    <w:pPr>
      <w:spacing w:after="200" w:line="240" w:lineRule="auto"/>
    </w:pPr>
    <w:rPr>
      <w:i/>
      <w:iCs/>
      <w:color w:val="0E2841" w:themeColor="text2"/>
      <w:sz w:val="18"/>
      <w:szCs w:val="18"/>
    </w:rPr>
  </w:style>
  <w:style w:type="table" w:styleId="TableGrid">
    <w:name w:val="Table Grid"/>
    <w:basedOn w:val="TableNormal"/>
    <w:uiPriority w:val="39"/>
    <w:rsid w:val="001C17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031028"/>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4773823">
      <w:bodyDiv w:val="1"/>
      <w:marLeft w:val="0"/>
      <w:marRight w:val="0"/>
      <w:marTop w:val="0"/>
      <w:marBottom w:val="0"/>
      <w:divBdr>
        <w:top w:val="none" w:sz="0" w:space="0" w:color="auto"/>
        <w:left w:val="none" w:sz="0" w:space="0" w:color="auto"/>
        <w:bottom w:val="none" w:sz="0" w:space="0" w:color="auto"/>
        <w:right w:val="none" w:sz="0" w:space="0" w:color="auto"/>
      </w:divBdr>
      <w:divsChild>
        <w:div w:id="1644694497">
          <w:marLeft w:val="1080"/>
          <w:marRight w:val="0"/>
          <w:marTop w:val="100"/>
          <w:marBottom w:val="0"/>
          <w:divBdr>
            <w:top w:val="none" w:sz="0" w:space="0" w:color="auto"/>
            <w:left w:val="none" w:sz="0" w:space="0" w:color="auto"/>
            <w:bottom w:val="none" w:sz="0" w:space="0" w:color="auto"/>
            <w:right w:val="none" w:sz="0" w:space="0" w:color="auto"/>
          </w:divBdr>
        </w:div>
        <w:div w:id="839270537">
          <w:marLeft w:val="1080"/>
          <w:marRight w:val="0"/>
          <w:marTop w:val="100"/>
          <w:marBottom w:val="0"/>
          <w:divBdr>
            <w:top w:val="none" w:sz="0" w:space="0" w:color="auto"/>
            <w:left w:val="none" w:sz="0" w:space="0" w:color="auto"/>
            <w:bottom w:val="none" w:sz="0" w:space="0" w:color="auto"/>
            <w:right w:val="none" w:sz="0" w:space="0" w:color="auto"/>
          </w:divBdr>
        </w:div>
        <w:div w:id="2073428523">
          <w:marLeft w:val="1080"/>
          <w:marRight w:val="0"/>
          <w:marTop w:val="100"/>
          <w:marBottom w:val="0"/>
          <w:divBdr>
            <w:top w:val="none" w:sz="0" w:space="0" w:color="auto"/>
            <w:left w:val="none" w:sz="0" w:space="0" w:color="auto"/>
            <w:bottom w:val="none" w:sz="0" w:space="0" w:color="auto"/>
            <w:right w:val="none" w:sz="0" w:space="0" w:color="auto"/>
          </w:divBdr>
        </w:div>
        <w:div w:id="716242998">
          <w:marLeft w:val="1080"/>
          <w:marRight w:val="0"/>
          <w:marTop w:val="100"/>
          <w:marBottom w:val="0"/>
          <w:divBdr>
            <w:top w:val="none" w:sz="0" w:space="0" w:color="auto"/>
            <w:left w:val="none" w:sz="0" w:space="0" w:color="auto"/>
            <w:bottom w:val="none" w:sz="0" w:space="0" w:color="auto"/>
            <w:right w:val="none" w:sz="0" w:space="0" w:color="auto"/>
          </w:divBdr>
        </w:div>
      </w:divsChild>
    </w:div>
    <w:div w:id="507864398">
      <w:bodyDiv w:val="1"/>
      <w:marLeft w:val="0"/>
      <w:marRight w:val="0"/>
      <w:marTop w:val="0"/>
      <w:marBottom w:val="0"/>
      <w:divBdr>
        <w:top w:val="none" w:sz="0" w:space="0" w:color="auto"/>
        <w:left w:val="none" w:sz="0" w:space="0" w:color="auto"/>
        <w:bottom w:val="none" w:sz="0" w:space="0" w:color="auto"/>
        <w:right w:val="none" w:sz="0" w:space="0" w:color="auto"/>
      </w:divBdr>
      <w:divsChild>
        <w:div w:id="2039773043">
          <w:marLeft w:val="0"/>
          <w:marRight w:val="0"/>
          <w:marTop w:val="0"/>
          <w:marBottom w:val="0"/>
          <w:divBdr>
            <w:top w:val="none" w:sz="0" w:space="0" w:color="auto"/>
            <w:left w:val="none" w:sz="0" w:space="0" w:color="auto"/>
            <w:bottom w:val="none" w:sz="0" w:space="0" w:color="auto"/>
            <w:right w:val="none" w:sz="0" w:space="0" w:color="auto"/>
          </w:divBdr>
          <w:divsChild>
            <w:div w:id="1285624352">
              <w:marLeft w:val="0"/>
              <w:marRight w:val="0"/>
              <w:marTop w:val="0"/>
              <w:marBottom w:val="0"/>
              <w:divBdr>
                <w:top w:val="none" w:sz="0" w:space="0" w:color="auto"/>
                <w:left w:val="none" w:sz="0" w:space="0" w:color="auto"/>
                <w:bottom w:val="none" w:sz="0" w:space="0" w:color="auto"/>
                <w:right w:val="none" w:sz="0" w:space="0" w:color="auto"/>
              </w:divBdr>
            </w:div>
            <w:div w:id="159751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292486">
      <w:bodyDiv w:val="1"/>
      <w:marLeft w:val="0"/>
      <w:marRight w:val="0"/>
      <w:marTop w:val="0"/>
      <w:marBottom w:val="0"/>
      <w:divBdr>
        <w:top w:val="none" w:sz="0" w:space="0" w:color="auto"/>
        <w:left w:val="none" w:sz="0" w:space="0" w:color="auto"/>
        <w:bottom w:val="none" w:sz="0" w:space="0" w:color="auto"/>
        <w:right w:val="none" w:sz="0" w:space="0" w:color="auto"/>
      </w:divBdr>
      <w:divsChild>
        <w:div w:id="348455017">
          <w:marLeft w:val="0"/>
          <w:marRight w:val="0"/>
          <w:marTop w:val="0"/>
          <w:marBottom w:val="0"/>
          <w:divBdr>
            <w:top w:val="none" w:sz="0" w:space="0" w:color="auto"/>
            <w:left w:val="none" w:sz="0" w:space="0" w:color="auto"/>
            <w:bottom w:val="none" w:sz="0" w:space="0" w:color="auto"/>
            <w:right w:val="none" w:sz="0" w:space="0" w:color="auto"/>
          </w:divBdr>
          <w:divsChild>
            <w:div w:id="603146196">
              <w:marLeft w:val="0"/>
              <w:marRight w:val="0"/>
              <w:marTop w:val="0"/>
              <w:marBottom w:val="0"/>
              <w:divBdr>
                <w:top w:val="none" w:sz="0" w:space="0" w:color="auto"/>
                <w:left w:val="none" w:sz="0" w:space="0" w:color="auto"/>
                <w:bottom w:val="none" w:sz="0" w:space="0" w:color="auto"/>
                <w:right w:val="none" w:sz="0" w:space="0" w:color="auto"/>
              </w:divBdr>
            </w:div>
            <w:div w:id="51172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42233">
      <w:bodyDiv w:val="1"/>
      <w:marLeft w:val="0"/>
      <w:marRight w:val="0"/>
      <w:marTop w:val="0"/>
      <w:marBottom w:val="0"/>
      <w:divBdr>
        <w:top w:val="none" w:sz="0" w:space="0" w:color="auto"/>
        <w:left w:val="none" w:sz="0" w:space="0" w:color="auto"/>
        <w:bottom w:val="none" w:sz="0" w:space="0" w:color="auto"/>
        <w:right w:val="none" w:sz="0" w:space="0" w:color="auto"/>
      </w:divBdr>
      <w:divsChild>
        <w:div w:id="942104268">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footer" Target="footer1.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image" Target="media/image4.png"/><Relationship Id="rId107" Type="http://schemas.openxmlformats.org/officeDocument/2006/relationships/image" Target="media/image89.png"/><Relationship Id="rId11" Type="http://schemas.microsoft.com/office/2018/08/relationships/commentsExtensible" Target="commentsExtensible.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footer" Target="footer2.xml"/><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fontTable" Target="fontTable.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hyperlink" Target="https://agcensus.da.gov.in/document/is2016/air_is_16-17_210121-final_220221.pdf" TargetMode="External"/><Relationship Id="rId17" Type="http://schemas.openxmlformats.org/officeDocument/2006/relationships/image" Target="media/image5.png"/><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eader" Target="header3.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8.png"/><Relationship Id="rId114" Type="http://schemas.microsoft.com/office/2011/relationships/people" Target="people.xml"/><Relationship Id="rId10" Type="http://schemas.microsoft.com/office/2016/09/relationships/commentsIds" Target="commentsIds.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1.png"/><Relationship Id="rId109" Type="http://schemas.openxmlformats.org/officeDocument/2006/relationships/image" Target="media/image9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footer" Target="footer3.xm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theme" Target="theme/theme1.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eader" Target="header1.xml"/><Relationship Id="rId14" Type="http://schemas.openxmlformats.org/officeDocument/2006/relationships/image" Target="media/image2.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comments" Target="comment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20" Type="http://schemas.openxmlformats.org/officeDocument/2006/relationships/header" Target="header2.xm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51B6A2-18DE-4BB9-8404-9324E737B2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586</TotalTime>
  <Pages>11</Pages>
  <Words>7873</Words>
  <Characters>44881</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Donald Clark</dc:creator>
  <cp:keywords/>
  <dc:description/>
  <cp:lastModifiedBy>Benjamin Donald Clark</cp:lastModifiedBy>
  <cp:revision>16</cp:revision>
  <dcterms:created xsi:type="dcterms:W3CDTF">2024-04-04T10:07:00Z</dcterms:created>
  <dcterms:modified xsi:type="dcterms:W3CDTF">2024-04-18T16:59:00Z</dcterms:modified>
</cp:coreProperties>
</file>